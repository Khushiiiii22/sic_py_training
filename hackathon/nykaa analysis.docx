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778D28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78CCEB4A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7D533F19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492FFEA6" w14:textId="68E8370F" w:rsidR="00C12E58" w:rsidRDefault="00CB6DA8" w:rsidP="009A2A7B">
      <w:pPr>
        <w:jc w:val="center"/>
        <w:rPr>
          <w:b/>
          <w:bCs/>
          <w:sz w:val="60"/>
          <w:szCs w:val="60"/>
        </w:rPr>
      </w:pPr>
      <w:proofErr w:type="spellStart"/>
      <w:r w:rsidRPr="00CB6DA8">
        <w:rPr>
          <w:b/>
          <w:bCs/>
          <w:sz w:val="60"/>
          <w:szCs w:val="60"/>
        </w:rPr>
        <w:t>Nykaa</w:t>
      </w:r>
      <w:proofErr w:type="spellEnd"/>
      <w:r w:rsidRPr="00CB6DA8">
        <w:rPr>
          <w:b/>
          <w:bCs/>
          <w:sz w:val="60"/>
          <w:szCs w:val="60"/>
        </w:rPr>
        <w:t xml:space="preserve"> Skincare Data Analysis</w:t>
      </w:r>
    </w:p>
    <w:p w14:paraId="5FB7E2B1" w14:textId="1495804F" w:rsidR="009A2A7B" w:rsidRPr="009A2A7B" w:rsidRDefault="009A2A7B" w:rsidP="00C12E58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9A2A7B">
        <w:rPr>
          <w:b/>
          <w:bCs/>
          <w:sz w:val="28"/>
          <w:szCs w:val="28"/>
        </w:rPr>
        <w:t>Nykaa</w:t>
      </w:r>
      <w:proofErr w:type="spellEnd"/>
      <w:r w:rsidRPr="009A2A7B">
        <w:rPr>
          <w:b/>
          <w:bCs/>
          <w:sz w:val="28"/>
          <w:szCs w:val="28"/>
        </w:rPr>
        <w:t xml:space="preserve"> offers thousands of skincare products from numerous brands, but lacks a unified analytics system. Without structured analysis of product, review, and pricing data, stakeholders cannot easily identify trends, top brands/products, or optimize decisions. This project aims to create a data-driven dashboard that extracts key insights from </w:t>
      </w:r>
      <w:proofErr w:type="spellStart"/>
      <w:r w:rsidRPr="009A2A7B">
        <w:rPr>
          <w:b/>
          <w:bCs/>
          <w:sz w:val="28"/>
          <w:szCs w:val="28"/>
        </w:rPr>
        <w:t>Nykaa’s</w:t>
      </w:r>
      <w:proofErr w:type="spellEnd"/>
      <w:r w:rsidRPr="009A2A7B">
        <w:rPr>
          <w:b/>
          <w:bCs/>
          <w:sz w:val="28"/>
          <w:szCs w:val="28"/>
        </w:rPr>
        <w:t xml:space="preserve"> datasets to support informed business and consumer choices.</w:t>
      </w:r>
    </w:p>
    <w:p w14:paraId="3E27E93F" w14:textId="77777777" w:rsidR="00CB6DA8" w:rsidRDefault="00C12E58" w:rsidP="00C12E58">
      <w:pPr>
        <w:jc w:val="center"/>
        <w:rPr>
          <w:b/>
          <w:bCs/>
          <w:sz w:val="60"/>
          <w:szCs w:val="60"/>
          <w:lang w:val="en-US"/>
        </w:rPr>
      </w:pPr>
      <w:r w:rsidRPr="00C12E58">
        <w:rPr>
          <w:b/>
          <w:bCs/>
          <w:sz w:val="60"/>
          <w:szCs w:val="60"/>
          <w:lang w:val="en-US"/>
        </w:rPr>
        <w:t xml:space="preserve">Name </w:t>
      </w:r>
      <w:r w:rsidR="00CB6DA8">
        <w:rPr>
          <w:b/>
          <w:bCs/>
          <w:sz w:val="60"/>
          <w:szCs w:val="60"/>
          <w:lang w:val="en-US"/>
        </w:rPr>
        <w:t>–</w:t>
      </w:r>
      <w:r w:rsidRPr="00C12E58">
        <w:rPr>
          <w:b/>
          <w:bCs/>
          <w:sz w:val="60"/>
          <w:szCs w:val="60"/>
          <w:lang w:val="en-US"/>
        </w:rPr>
        <w:t xml:space="preserve"> </w:t>
      </w:r>
      <w:r w:rsidR="00CB6DA8">
        <w:rPr>
          <w:b/>
          <w:bCs/>
          <w:sz w:val="60"/>
          <w:szCs w:val="60"/>
          <w:lang w:val="en-US"/>
        </w:rPr>
        <w:t>Khushi Kumari</w:t>
      </w:r>
    </w:p>
    <w:p w14:paraId="589AA064" w14:textId="675CA43D" w:rsidR="00C12E58" w:rsidRPr="00C12E58" w:rsidRDefault="00CB6DA8" w:rsidP="00CB6DA8">
      <w:pPr>
        <w:rPr>
          <w:b/>
          <w:bCs/>
          <w:sz w:val="60"/>
          <w:szCs w:val="60"/>
          <w:lang w:val="en-US"/>
        </w:rPr>
      </w:pPr>
      <w:r>
        <w:rPr>
          <w:b/>
          <w:bCs/>
          <w:sz w:val="60"/>
          <w:szCs w:val="60"/>
          <w:lang w:val="en-US"/>
        </w:rPr>
        <w:t xml:space="preserve">              ID –</w:t>
      </w:r>
      <w:r w:rsidRPr="00C12E58">
        <w:rPr>
          <w:b/>
          <w:bCs/>
          <w:sz w:val="60"/>
          <w:szCs w:val="60"/>
          <w:lang w:val="en-US"/>
        </w:rPr>
        <w:t xml:space="preserve"> </w:t>
      </w:r>
      <w:r w:rsidR="00C12E58" w:rsidRPr="00CB6DA8">
        <w:rPr>
          <w:b/>
          <w:bCs/>
          <w:sz w:val="52"/>
          <w:szCs w:val="52"/>
          <w:lang w:val="en-US"/>
        </w:rPr>
        <w:t>(20231C</w:t>
      </w:r>
      <w:r w:rsidRPr="00CB6DA8">
        <w:rPr>
          <w:b/>
          <w:bCs/>
          <w:sz w:val="52"/>
          <w:szCs w:val="52"/>
          <w:lang w:val="en-US"/>
        </w:rPr>
        <w:t>CS0036</w:t>
      </w:r>
      <w:r w:rsidR="00C12E58" w:rsidRPr="00CB6DA8">
        <w:rPr>
          <w:b/>
          <w:bCs/>
          <w:sz w:val="52"/>
          <w:szCs w:val="52"/>
          <w:lang w:val="en-US"/>
        </w:rPr>
        <w:t>)</w:t>
      </w:r>
    </w:p>
    <w:p w14:paraId="54711781" w14:textId="5C4B8064" w:rsidR="00C12E58" w:rsidRP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  <w:r w:rsidRPr="00C12E58">
        <w:rPr>
          <w:b/>
          <w:bCs/>
          <w:sz w:val="60"/>
          <w:szCs w:val="60"/>
          <w:lang w:val="en-US"/>
        </w:rPr>
        <w:t>Email -</w:t>
      </w:r>
      <w:r w:rsidR="00CB6DA8" w:rsidRPr="00CB6DA8">
        <w:rPr>
          <w:b/>
          <w:bCs/>
          <w:sz w:val="52"/>
          <w:szCs w:val="52"/>
          <w:lang w:val="en-US"/>
        </w:rPr>
        <w:t>khushikumari62406@gmail.com</w:t>
      </w:r>
    </w:p>
    <w:p w14:paraId="0338C234" w14:textId="5F1890C6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  <w:r w:rsidRPr="00C12E58">
        <w:rPr>
          <w:b/>
          <w:bCs/>
          <w:sz w:val="60"/>
          <w:szCs w:val="60"/>
          <w:lang w:val="en-US"/>
        </w:rPr>
        <w:t xml:space="preserve">Date - </w:t>
      </w:r>
      <w:r w:rsidRPr="00CB6DA8">
        <w:rPr>
          <w:b/>
          <w:bCs/>
          <w:sz w:val="52"/>
          <w:szCs w:val="52"/>
          <w:lang w:val="en-US"/>
        </w:rPr>
        <w:t>17-07-2025</w:t>
      </w:r>
    </w:p>
    <w:p w14:paraId="1DA94468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23A12669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7C0608B9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50781119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6A79CACE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3721CB13" w14:textId="77777777" w:rsidR="00C12E58" w:rsidRDefault="00C12E58" w:rsidP="00C12E58">
      <w:pPr>
        <w:jc w:val="center"/>
        <w:rPr>
          <w:b/>
          <w:bCs/>
          <w:sz w:val="60"/>
          <w:szCs w:val="60"/>
          <w:lang w:val="en-US"/>
        </w:rPr>
      </w:pPr>
    </w:p>
    <w:p w14:paraId="5F7F17A0" w14:textId="77777777" w:rsidR="00C12E58" w:rsidRDefault="00C12E58" w:rsidP="00C12E58">
      <w:pPr>
        <w:rPr>
          <w:sz w:val="32"/>
          <w:szCs w:val="32"/>
          <w:lang w:val="en-US"/>
        </w:rPr>
      </w:pPr>
    </w:p>
    <w:p w14:paraId="1BE40B6A" w14:textId="77777777" w:rsidR="00C12E58" w:rsidRDefault="00C12E58" w:rsidP="00C12E58">
      <w:pPr>
        <w:rPr>
          <w:b/>
          <w:bCs/>
          <w:sz w:val="48"/>
          <w:szCs w:val="48"/>
        </w:rPr>
      </w:pPr>
    </w:p>
    <w:p w14:paraId="2A4014D3" w14:textId="77777777" w:rsidR="00C12E58" w:rsidRDefault="00C12E58" w:rsidP="00C12E58">
      <w:pPr>
        <w:rPr>
          <w:b/>
          <w:bCs/>
          <w:sz w:val="48"/>
          <w:szCs w:val="48"/>
        </w:rPr>
      </w:pPr>
    </w:p>
    <w:p w14:paraId="7759AB6A" w14:textId="77777777" w:rsidR="00C12E58" w:rsidRDefault="00C12E58" w:rsidP="00C12E58">
      <w:pPr>
        <w:rPr>
          <w:b/>
          <w:bCs/>
          <w:sz w:val="48"/>
          <w:szCs w:val="48"/>
        </w:rPr>
      </w:pPr>
    </w:p>
    <w:p w14:paraId="390F94F0" w14:textId="77777777" w:rsidR="00C12E58" w:rsidRDefault="00C12E58" w:rsidP="00C12E58">
      <w:pPr>
        <w:rPr>
          <w:b/>
          <w:bCs/>
          <w:sz w:val="48"/>
          <w:szCs w:val="48"/>
        </w:rPr>
      </w:pPr>
    </w:p>
    <w:p w14:paraId="4C180E37" w14:textId="25D18DC3" w:rsidR="00C12E58" w:rsidRPr="00C12E58" w:rsidRDefault="00C12E58" w:rsidP="00C12E58">
      <w:pPr>
        <w:rPr>
          <w:sz w:val="48"/>
          <w:szCs w:val="48"/>
        </w:rPr>
      </w:pPr>
      <w:r w:rsidRPr="00C12E58">
        <w:rPr>
          <w:b/>
          <w:bCs/>
          <w:sz w:val="48"/>
          <w:szCs w:val="48"/>
        </w:rPr>
        <w:t>Table of Contents</w:t>
      </w:r>
    </w:p>
    <w:p w14:paraId="51E627D3" w14:textId="0A457B05" w:rsidR="00C12E58" w:rsidRPr="00C12E58" w:rsidRDefault="00D80477" w:rsidP="00C12E58">
      <w:pPr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Problem Statement</w:t>
      </w:r>
    </w:p>
    <w:p w14:paraId="0592AD50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Project Overview</w:t>
      </w:r>
    </w:p>
    <w:p w14:paraId="670F7980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Dataset Description</w:t>
      </w:r>
    </w:p>
    <w:p w14:paraId="57B5207B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Features Implemented</w:t>
      </w:r>
    </w:p>
    <w:p w14:paraId="5AABE79F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Technical Architecture</w:t>
      </w:r>
    </w:p>
    <w:p w14:paraId="0FE1AFE8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Code Walkthrough</w:t>
      </w:r>
    </w:p>
    <w:p w14:paraId="60261565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Setup Instructions</w:t>
      </w:r>
    </w:p>
    <w:p w14:paraId="300FB3C9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Screenshots</w:t>
      </w:r>
    </w:p>
    <w:p w14:paraId="6570F5AB" w14:textId="77777777" w:rsidR="00C12E58" w:rsidRPr="00C12E58" w:rsidRDefault="00C12E58" w:rsidP="00C12E58">
      <w:pPr>
        <w:numPr>
          <w:ilvl w:val="0"/>
          <w:numId w:val="1"/>
        </w:numPr>
        <w:rPr>
          <w:sz w:val="36"/>
          <w:szCs w:val="36"/>
        </w:rPr>
      </w:pPr>
      <w:r w:rsidRPr="00C12E58">
        <w:rPr>
          <w:sz w:val="36"/>
          <w:szCs w:val="36"/>
        </w:rPr>
        <w:t>Future Enhancements</w:t>
      </w:r>
    </w:p>
    <w:p w14:paraId="4158D78C" w14:textId="77777777" w:rsidR="00C12E58" w:rsidRDefault="00C12E58" w:rsidP="00C12E58">
      <w:pPr>
        <w:rPr>
          <w:sz w:val="32"/>
          <w:szCs w:val="32"/>
          <w:lang w:val="en-US"/>
        </w:rPr>
      </w:pPr>
    </w:p>
    <w:p w14:paraId="127745BF" w14:textId="77777777" w:rsidR="00D80477" w:rsidRDefault="00D80477" w:rsidP="00C12E58">
      <w:pPr>
        <w:rPr>
          <w:sz w:val="32"/>
          <w:szCs w:val="32"/>
          <w:lang w:val="en-US"/>
        </w:rPr>
      </w:pPr>
    </w:p>
    <w:p w14:paraId="229FB638" w14:textId="77777777" w:rsidR="00D80477" w:rsidRDefault="00D80477" w:rsidP="00C12E58">
      <w:pPr>
        <w:rPr>
          <w:sz w:val="32"/>
          <w:szCs w:val="32"/>
          <w:lang w:val="en-US"/>
        </w:rPr>
      </w:pPr>
    </w:p>
    <w:p w14:paraId="79D4DEFD" w14:textId="77777777" w:rsidR="00D80477" w:rsidRDefault="00D80477" w:rsidP="00C12E58">
      <w:pPr>
        <w:rPr>
          <w:sz w:val="32"/>
          <w:szCs w:val="32"/>
          <w:lang w:val="en-US"/>
        </w:rPr>
      </w:pPr>
    </w:p>
    <w:p w14:paraId="7A40DDB7" w14:textId="77777777" w:rsidR="00D80477" w:rsidRDefault="00D80477" w:rsidP="00C12E58">
      <w:pPr>
        <w:rPr>
          <w:sz w:val="32"/>
          <w:szCs w:val="32"/>
          <w:lang w:val="en-US"/>
        </w:rPr>
      </w:pPr>
    </w:p>
    <w:p w14:paraId="39B02672" w14:textId="77777777" w:rsidR="00D80477" w:rsidRDefault="00D80477" w:rsidP="00C12E58">
      <w:pPr>
        <w:rPr>
          <w:sz w:val="32"/>
          <w:szCs w:val="32"/>
          <w:lang w:val="en-US"/>
        </w:rPr>
      </w:pPr>
    </w:p>
    <w:p w14:paraId="1F446374" w14:textId="77777777" w:rsidR="00D80477" w:rsidRDefault="00D80477" w:rsidP="00C12E58">
      <w:pPr>
        <w:rPr>
          <w:sz w:val="32"/>
          <w:szCs w:val="32"/>
          <w:lang w:val="en-US"/>
        </w:rPr>
      </w:pPr>
    </w:p>
    <w:p w14:paraId="2341DF5E" w14:textId="5C0D757A" w:rsidR="00D80477" w:rsidRDefault="00D80477" w:rsidP="00BF1867">
      <w:pPr>
        <w:pStyle w:val="ListParagraph"/>
        <w:spacing w:line="276" w:lineRule="auto"/>
        <w:rPr>
          <w:sz w:val="32"/>
          <w:szCs w:val="32"/>
        </w:rPr>
      </w:pPr>
    </w:p>
    <w:p w14:paraId="17D4A89F" w14:textId="77777777" w:rsidR="00BF1867" w:rsidRDefault="00BF1867" w:rsidP="00BF1867">
      <w:pPr>
        <w:pStyle w:val="ListParagraph"/>
        <w:spacing w:line="276" w:lineRule="auto"/>
        <w:rPr>
          <w:sz w:val="32"/>
          <w:szCs w:val="32"/>
        </w:rPr>
      </w:pPr>
    </w:p>
    <w:p w14:paraId="79D3FF72" w14:textId="5C2746EA" w:rsidR="00D80477" w:rsidRPr="00D80477" w:rsidRDefault="00D80477" w:rsidP="00BF1867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40"/>
          <w:szCs w:val="40"/>
        </w:rPr>
      </w:pPr>
      <w:r w:rsidRPr="00D80477">
        <w:rPr>
          <w:b/>
          <w:bCs/>
          <w:sz w:val="40"/>
          <w:szCs w:val="40"/>
        </w:rPr>
        <w:t>Project overview</w:t>
      </w:r>
    </w:p>
    <w:p w14:paraId="4E75A0B3" w14:textId="77777777" w:rsidR="00CB6DA8" w:rsidRPr="00D95DEB" w:rsidRDefault="00CB6DA8" w:rsidP="00CB6DA8">
      <w:pPr>
        <w:pStyle w:val="ListParagraph"/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 xml:space="preserve">The </w:t>
      </w:r>
      <w:proofErr w:type="spellStart"/>
      <w:r w:rsidRPr="00D95DEB">
        <w:rPr>
          <w:b/>
          <w:bCs/>
          <w:sz w:val="28"/>
          <w:szCs w:val="28"/>
        </w:rPr>
        <w:t>Nykaa</w:t>
      </w:r>
      <w:proofErr w:type="spellEnd"/>
      <w:r w:rsidRPr="00D95DEB">
        <w:rPr>
          <w:b/>
          <w:bCs/>
          <w:sz w:val="28"/>
          <w:szCs w:val="28"/>
        </w:rPr>
        <w:t xml:space="preserve"> Skincare Data Analysis Web Application</w:t>
      </w:r>
      <w:r w:rsidRPr="00D95DEB">
        <w:rPr>
          <w:sz w:val="28"/>
          <w:szCs w:val="28"/>
        </w:rPr>
        <w:t xml:space="preserve"> is a Flask-based project designed to help users explore, visualize, and understand trends in skincare product data from </w:t>
      </w:r>
      <w:proofErr w:type="spellStart"/>
      <w:r w:rsidRPr="00D95DEB">
        <w:rPr>
          <w:sz w:val="28"/>
          <w:szCs w:val="28"/>
        </w:rPr>
        <w:t>Nykaa</w:t>
      </w:r>
      <w:proofErr w:type="spellEnd"/>
      <w:r w:rsidRPr="00D95DEB">
        <w:rPr>
          <w:sz w:val="28"/>
          <w:szCs w:val="28"/>
        </w:rPr>
        <w:t xml:space="preserve"> — one of India’s leading beauty and personal care platforms.</w:t>
      </w:r>
    </w:p>
    <w:p w14:paraId="11A2C47A" w14:textId="77777777" w:rsidR="00CB6DA8" w:rsidRPr="00D95DEB" w:rsidRDefault="00CB6DA8" w:rsidP="00CB6DA8">
      <w:pPr>
        <w:pStyle w:val="ListParagraph"/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 xml:space="preserve">The application reads multiple CSV datasets related to skincare products, customer reviews, and brand listings. It leverages powerful Python libraries like </w:t>
      </w:r>
      <w:r w:rsidRPr="00D95DEB">
        <w:rPr>
          <w:b/>
          <w:bCs/>
          <w:sz w:val="28"/>
          <w:szCs w:val="28"/>
        </w:rPr>
        <w:t>Pandas</w:t>
      </w:r>
      <w:r w:rsidRPr="00D95DEB">
        <w:rPr>
          <w:sz w:val="28"/>
          <w:szCs w:val="28"/>
        </w:rPr>
        <w:t xml:space="preserve">, </w:t>
      </w:r>
      <w:r w:rsidRPr="00D95DEB">
        <w:rPr>
          <w:b/>
          <w:bCs/>
          <w:sz w:val="28"/>
          <w:szCs w:val="28"/>
        </w:rPr>
        <w:t>Matplotlib</w:t>
      </w:r>
      <w:r w:rsidRPr="00D95DEB">
        <w:rPr>
          <w:sz w:val="28"/>
          <w:szCs w:val="28"/>
        </w:rPr>
        <w:t xml:space="preserve">, and </w:t>
      </w:r>
      <w:r w:rsidRPr="00D95DEB">
        <w:rPr>
          <w:b/>
          <w:bCs/>
          <w:sz w:val="28"/>
          <w:szCs w:val="28"/>
        </w:rPr>
        <w:t>Seaborn</w:t>
      </w:r>
      <w:r w:rsidRPr="00D95DEB">
        <w:rPr>
          <w:sz w:val="28"/>
          <w:szCs w:val="28"/>
        </w:rPr>
        <w:t xml:space="preserve"> to perform meaningful data analysis and present it in an interactive, web-based interface. The goal is to provide insights such as:</w:t>
      </w:r>
    </w:p>
    <w:p w14:paraId="689B4E63" w14:textId="77777777" w:rsidR="00CB6DA8" w:rsidRPr="00D95DEB" w:rsidRDefault="00CB6DA8" w:rsidP="00CB6DA8">
      <w:pPr>
        <w:pStyle w:val="ListParagraph"/>
        <w:spacing w:line="276" w:lineRule="auto"/>
        <w:rPr>
          <w:sz w:val="28"/>
          <w:szCs w:val="28"/>
        </w:rPr>
      </w:pPr>
    </w:p>
    <w:p w14:paraId="2C5840CE" w14:textId="77777777" w:rsidR="00CB6DA8" w:rsidRPr="00D95DEB" w:rsidRDefault="00CB6DA8" w:rsidP="00CB6DA8">
      <w:pPr>
        <w:pStyle w:val="ListParagraph"/>
        <w:numPr>
          <w:ilvl w:val="0"/>
          <w:numId w:val="5"/>
        </w:numPr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>Average customer ratings and review patterns</w:t>
      </w:r>
    </w:p>
    <w:p w14:paraId="50BAF96C" w14:textId="77777777" w:rsidR="00CB6DA8" w:rsidRPr="00D95DEB" w:rsidRDefault="00CB6DA8" w:rsidP="00CB6DA8">
      <w:pPr>
        <w:pStyle w:val="ListParagraph"/>
        <w:numPr>
          <w:ilvl w:val="0"/>
          <w:numId w:val="5"/>
        </w:numPr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>Comparison of product popularity among different brands</w:t>
      </w:r>
    </w:p>
    <w:p w14:paraId="2FFF953A" w14:textId="77777777" w:rsidR="00CB6DA8" w:rsidRPr="00D95DEB" w:rsidRDefault="00CB6DA8" w:rsidP="00CB6DA8">
      <w:pPr>
        <w:pStyle w:val="ListParagraph"/>
        <w:numPr>
          <w:ilvl w:val="0"/>
          <w:numId w:val="5"/>
        </w:numPr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>Sales and pricing trends</w:t>
      </w:r>
    </w:p>
    <w:p w14:paraId="7B0CA89C" w14:textId="77777777" w:rsidR="00CB6DA8" w:rsidRPr="00D95DEB" w:rsidRDefault="00CB6DA8" w:rsidP="00CB6DA8">
      <w:pPr>
        <w:pStyle w:val="ListParagraph"/>
        <w:numPr>
          <w:ilvl w:val="0"/>
          <w:numId w:val="5"/>
        </w:numPr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>Feedback sentiment regarding product features like water content</w:t>
      </w:r>
    </w:p>
    <w:p w14:paraId="2FAD6102" w14:textId="77777777" w:rsidR="00CB6DA8" w:rsidRPr="00D95DEB" w:rsidRDefault="00CB6DA8" w:rsidP="00CB6DA8">
      <w:pPr>
        <w:pStyle w:val="ListParagraph"/>
        <w:numPr>
          <w:ilvl w:val="0"/>
          <w:numId w:val="5"/>
        </w:numPr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>Sweetener or ingredient preferences (if applicable)</w:t>
      </w:r>
    </w:p>
    <w:p w14:paraId="296F58C7" w14:textId="77777777" w:rsidR="00CB6DA8" w:rsidRPr="00D95DEB" w:rsidRDefault="00CB6DA8" w:rsidP="00CB6DA8">
      <w:pPr>
        <w:pStyle w:val="ListParagraph"/>
        <w:spacing w:line="276" w:lineRule="auto"/>
        <w:rPr>
          <w:sz w:val="28"/>
          <w:szCs w:val="28"/>
        </w:rPr>
      </w:pPr>
      <w:r w:rsidRPr="00D95DEB">
        <w:rPr>
          <w:sz w:val="28"/>
          <w:szCs w:val="28"/>
        </w:rPr>
        <w:t xml:space="preserve">This application offers a simplified dashboard for analysts, students, and business users to better understand customer </w:t>
      </w:r>
      <w:proofErr w:type="spellStart"/>
      <w:r w:rsidRPr="00D95DEB">
        <w:rPr>
          <w:sz w:val="28"/>
          <w:szCs w:val="28"/>
        </w:rPr>
        <w:t>behavior</w:t>
      </w:r>
      <w:proofErr w:type="spellEnd"/>
      <w:r w:rsidRPr="00D95DEB">
        <w:rPr>
          <w:sz w:val="28"/>
          <w:szCs w:val="28"/>
        </w:rPr>
        <w:t xml:space="preserve"> and market performance in the skincare domain.</w:t>
      </w:r>
    </w:p>
    <w:p w14:paraId="2C91E4C0" w14:textId="77777777" w:rsidR="00D80477" w:rsidRDefault="00D80477" w:rsidP="00BF1867">
      <w:pPr>
        <w:pStyle w:val="ListParagraph"/>
        <w:spacing w:line="276" w:lineRule="auto"/>
        <w:rPr>
          <w:sz w:val="30"/>
          <w:szCs w:val="30"/>
        </w:rPr>
      </w:pPr>
    </w:p>
    <w:p w14:paraId="70651457" w14:textId="77777777" w:rsidR="00BF1867" w:rsidRDefault="00BF1867" w:rsidP="00BF1867">
      <w:pPr>
        <w:pStyle w:val="ListParagraph"/>
        <w:spacing w:line="276" w:lineRule="auto"/>
        <w:rPr>
          <w:sz w:val="30"/>
          <w:szCs w:val="30"/>
        </w:rPr>
      </w:pPr>
    </w:p>
    <w:p w14:paraId="76EFF732" w14:textId="076576E3" w:rsidR="00D80477" w:rsidRDefault="00D80477" w:rsidP="00BF1867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40"/>
          <w:szCs w:val="40"/>
        </w:rPr>
      </w:pPr>
      <w:r w:rsidRPr="00D80477">
        <w:rPr>
          <w:b/>
          <w:bCs/>
          <w:sz w:val="40"/>
          <w:szCs w:val="40"/>
        </w:rPr>
        <w:t>Dataset Description</w:t>
      </w:r>
    </w:p>
    <w:p w14:paraId="70CA1825" w14:textId="677A1414" w:rsidR="009D2A9E" w:rsidRPr="00D95DEB" w:rsidRDefault="00CB6DA8" w:rsidP="00D80477">
      <w:pPr>
        <w:pStyle w:val="ListParagraph"/>
        <w:rPr>
          <w:sz w:val="28"/>
          <w:szCs w:val="28"/>
        </w:rPr>
      </w:pPr>
      <w:r w:rsidRPr="00D95DEB">
        <w:rPr>
          <w:sz w:val="28"/>
          <w:szCs w:val="28"/>
        </w:rPr>
        <w:t xml:space="preserve">This project uses real-world scraped datasets related to skincare products listed on </w:t>
      </w:r>
      <w:proofErr w:type="spellStart"/>
      <w:r w:rsidRPr="00D95DEB">
        <w:rPr>
          <w:b/>
          <w:bCs/>
          <w:sz w:val="28"/>
          <w:szCs w:val="28"/>
        </w:rPr>
        <w:t>Nykaa</w:t>
      </w:r>
      <w:proofErr w:type="spellEnd"/>
      <w:r w:rsidRPr="00D95DEB">
        <w:rPr>
          <w:sz w:val="28"/>
          <w:szCs w:val="28"/>
        </w:rPr>
        <w:t>, including customer reviews, product listings, and brand information. These datasets are stored as CSV files in the data/ folder of the application.</w:t>
      </w:r>
    </w:p>
    <w:p w14:paraId="02985935" w14:textId="17BEA3CE" w:rsidR="009D2A9E" w:rsidRPr="00D95DEB" w:rsidRDefault="009D2A9E" w:rsidP="00D80477">
      <w:pPr>
        <w:pStyle w:val="ListParagraph"/>
        <w:rPr>
          <w:sz w:val="28"/>
          <w:szCs w:val="28"/>
        </w:rPr>
      </w:pPr>
    </w:p>
    <w:p w14:paraId="6AB55F3A" w14:textId="7336015E" w:rsidR="009D2A9E" w:rsidRPr="00D95DEB" w:rsidRDefault="00D95DEB" w:rsidP="00D80477">
      <w:pPr>
        <w:pStyle w:val="ListParagraph"/>
        <w:rPr>
          <w:sz w:val="28"/>
          <w:szCs w:val="28"/>
        </w:rPr>
      </w:pPr>
      <w:r w:rsidRPr="00D95DEB">
        <w:rPr>
          <w:sz w:val="28"/>
          <w:szCs w:val="28"/>
        </w:rPr>
        <w:object w:dxaOrig="1520" w:dyaOrig="987" w14:anchorId="570D11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Excel.SheetMacroEnabled.12" ShapeID="_x0000_i1025" DrawAspect="Icon" ObjectID="_1814293199" r:id="rId6"/>
        </w:object>
      </w:r>
      <w:r w:rsidRPr="00D95DEB">
        <w:rPr>
          <w:sz w:val="28"/>
          <w:szCs w:val="28"/>
        </w:rPr>
        <w:object w:dxaOrig="1520" w:dyaOrig="987" w14:anchorId="1A0BF624">
          <v:shape id="_x0000_i1026" type="#_x0000_t75" style="width:76.2pt;height:49.2pt" o:ole="">
            <v:imagedata r:id="rId7" o:title=""/>
          </v:shape>
          <o:OLEObject Type="Embed" ProgID="Excel.SheetMacroEnabled.12" ShapeID="_x0000_i1026" DrawAspect="Icon" ObjectID="_1814293200" r:id="rId8"/>
        </w:object>
      </w:r>
      <w:r w:rsidRPr="00D95DEB">
        <w:rPr>
          <w:sz w:val="28"/>
          <w:szCs w:val="28"/>
        </w:rPr>
        <w:object w:dxaOrig="1520" w:dyaOrig="987" w14:anchorId="62D6FA4F">
          <v:shape id="_x0000_i1027" type="#_x0000_t75" style="width:76.2pt;height:49.2pt" o:ole="">
            <v:imagedata r:id="rId9" o:title=""/>
          </v:shape>
          <o:OLEObject Type="Embed" ProgID="Excel.SheetMacroEnabled.12" ShapeID="_x0000_i1027" DrawAspect="Icon" ObjectID="_1814293201" r:id="rId10"/>
        </w:object>
      </w:r>
      <w:r w:rsidRPr="00D95DEB">
        <w:rPr>
          <w:sz w:val="28"/>
          <w:szCs w:val="28"/>
        </w:rPr>
        <w:object w:dxaOrig="1520" w:dyaOrig="987" w14:anchorId="079ED3F5">
          <v:shape id="_x0000_i1028" type="#_x0000_t75" style="width:76.2pt;height:49.2pt" o:ole="">
            <v:imagedata r:id="rId11" o:title=""/>
          </v:shape>
          <o:OLEObject Type="Embed" ProgID="Excel.SheetMacroEnabled.12" ShapeID="_x0000_i1028" DrawAspect="Icon" ObjectID="_1814293202" r:id="rId12"/>
        </w:object>
      </w:r>
    </w:p>
    <w:p w14:paraId="3B1C8F5A" w14:textId="69B9DACE" w:rsidR="009D2A9E" w:rsidRPr="00D95DEB" w:rsidRDefault="009D2A9E" w:rsidP="00D80477">
      <w:pPr>
        <w:pStyle w:val="ListParagraph"/>
        <w:rPr>
          <w:sz w:val="28"/>
          <w:szCs w:val="28"/>
        </w:rPr>
      </w:pPr>
    </w:p>
    <w:p w14:paraId="496BA811" w14:textId="3F128997" w:rsidR="009D2A9E" w:rsidRPr="00D95DEB" w:rsidRDefault="00D95DEB" w:rsidP="00D80477">
      <w:pPr>
        <w:pStyle w:val="ListParagraph"/>
        <w:rPr>
          <w:sz w:val="28"/>
          <w:szCs w:val="28"/>
        </w:rPr>
      </w:pPr>
      <w:r w:rsidRPr="00D95DEB">
        <w:rPr>
          <w:sz w:val="28"/>
          <w:szCs w:val="28"/>
        </w:rPr>
        <w:t>Above are the datasets I will be using in my project for the analysis</w:t>
      </w:r>
    </w:p>
    <w:p w14:paraId="63A2872F" w14:textId="21001D84" w:rsidR="00D95DEB" w:rsidRPr="00D95DEB" w:rsidRDefault="00D95DEB" w:rsidP="00D95DE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95DEB">
        <w:rPr>
          <w:sz w:val="28"/>
          <w:szCs w:val="28"/>
        </w:rPr>
        <w:t>Contains customer reviews and ratings for various skincare products.</w:t>
      </w:r>
    </w:p>
    <w:p w14:paraId="5D2EDD10" w14:textId="43EDAE8B" w:rsidR="00D95DEB" w:rsidRPr="00D95DEB" w:rsidRDefault="00D95DEB" w:rsidP="00D95DE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95DEB">
        <w:rPr>
          <w:sz w:val="28"/>
          <w:szCs w:val="28"/>
        </w:rPr>
        <w:t xml:space="preserve">A general list of skincare products listed on </w:t>
      </w:r>
      <w:proofErr w:type="spellStart"/>
      <w:r w:rsidRPr="00D95DEB">
        <w:rPr>
          <w:sz w:val="28"/>
          <w:szCs w:val="28"/>
        </w:rPr>
        <w:t>Nykaa</w:t>
      </w:r>
      <w:proofErr w:type="spellEnd"/>
      <w:r w:rsidRPr="00D95DEB">
        <w:rPr>
          <w:sz w:val="28"/>
          <w:szCs w:val="28"/>
        </w:rPr>
        <w:t>.</w:t>
      </w:r>
    </w:p>
    <w:p w14:paraId="4F9D88BB" w14:textId="3F95B943" w:rsidR="00D95DEB" w:rsidRPr="00D95DEB" w:rsidRDefault="00D95DEB" w:rsidP="00D95DE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95DEB">
        <w:rPr>
          <w:sz w:val="28"/>
          <w:szCs w:val="28"/>
        </w:rPr>
        <w:t>Contains brand-wise information about popular products.</w:t>
      </w:r>
    </w:p>
    <w:p w14:paraId="458DA4FA" w14:textId="2D2B3780" w:rsidR="00D95DEB" w:rsidRPr="00D95DEB" w:rsidRDefault="00D95DEB" w:rsidP="00D95DE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95DEB">
        <w:rPr>
          <w:sz w:val="28"/>
          <w:szCs w:val="28"/>
        </w:rPr>
        <w:t>An alternate or extended version of customer reviews</w:t>
      </w:r>
    </w:p>
    <w:p w14:paraId="5F4497E5" w14:textId="77777777" w:rsidR="00D95DEB" w:rsidRPr="00D95DEB" w:rsidRDefault="00D95DEB" w:rsidP="00D95DEB">
      <w:pPr>
        <w:ind w:left="1080"/>
        <w:rPr>
          <w:sz w:val="30"/>
          <w:szCs w:val="30"/>
        </w:rPr>
      </w:pPr>
    </w:p>
    <w:p w14:paraId="7A85200F" w14:textId="223DC0D1" w:rsidR="00D95DEB" w:rsidRDefault="00D95DEB" w:rsidP="00D95DEB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40"/>
          <w:szCs w:val="40"/>
        </w:rPr>
      </w:pPr>
      <w:r>
        <w:rPr>
          <w:sz w:val="30"/>
          <w:szCs w:val="30"/>
        </w:rPr>
        <w:t xml:space="preserve"> </w:t>
      </w:r>
      <w:r>
        <w:rPr>
          <w:b/>
          <w:bCs/>
          <w:sz w:val="40"/>
          <w:szCs w:val="40"/>
        </w:rPr>
        <w:t>Features Implemented</w:t>
      </w:r>
    </w:p>
    <w:p w14:paraId="58BE0632" w14:textId="77777777" w:rsidR="00D95DEB" w:rsidRPr="00D95DEB" w:rsidRDefault="00D95DEB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 w:rsidRPr="00D95DEB">
        <w:rPr>
          <w:rFonts w:ascii="Segoe UI Emoji" w:hAnsi="Segoe UI Emoji" w:cs="Segoe UI Emoji"/>
          <w:sz w:val="28"/>
          <w:szCs w:val="28"/>
        </w:rPr>
        <w:t>✅</w:t>
      </w:r>
      <w:r w:rsidRPr="00D95DEB">
        <w:rPr>
          <w:rFonts w:cstheme="minorHAnsi"/>
          <w:sz w:val="28"/>
          <w:szCs w:val="28"/>
        </w:rPr>
        <w:t xml:space="preserve"> 1. Brand-wise Product Popularity Analysis</w:t>
      </w:r>
    </w:p>
    <w:p w14:paraId="0D008508" w14:textId="77777777" w:rsidR="00D95DEB" w:rsidRPr="00D95DEB" w:rsidRDefault="00D95DEB" w:rsidP="00D95DEB">
      <w:pPr>
        <w:pStyle w:val="ListParagraph"/>
        <w:numPr>
          <w:ilvl w:val="0"/>
          <w:numId w:val="7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Compares top skincare brands based on product count and popularity scores.</w:t>
      </w:r>
    </w:p>
    <w:p w14:paraId="67FC47B7" w14:textId="77777777" w:rsidR="00D95DEB" w:rsidRPr="00D95DEB" w:rsidRDefault="00D95DEB" w:rsidP="00D95DEB">
      <w:pPr>
        <w:pStyle w:val="ListParagraph"/>
        <w:numPr>
          <w:ilvl w:val="0"/>
          <w:numId w:val="7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Visualized using bar charts and count plots.</w:t>
      </w:r>
    </w:p>
    <w:p w14:paraId="54582014" w14:textId="77777777" w:rsidR="00D95DEB" w:rsidRPr="00D95DEB" w:rsidRDefault="00D95DEB" w:rsidP="00D95DEB">
      <w:pPr>
        <w:pStyle w:val="ListParagraph"/>
        <w:numPr>
          <w:ilvl w:val="0"/>
          <w:numId w:val="7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 xml:space="preserve">Helps identify the most dominant brands on </w:t>
      </w:r>
      <w:proofErr w:type="spellStart"/>
      <w:r w:rsidRPr="00D95DEB">
        <w:rPr>
          <w:rFonts w:cstheme="minorHAnsi"/>
          <w:sz w:val="28"/>
          <w:szCs w:val="28"/>
        </w:rPr>
        <w:t>Nykaa</w:t>
      </w:r>
      <w:proofErr w:type="spellEnd"/>
      <w:r w:rsidRPr="00D95DEB">
        <w:rPr>
          <w:rFonts w:cstheme="minorHAnsi"/>
          <w:sz w:val="28"/>
          <w:szCs w:val="28"/>
        </w:rPr>
        <w:t>.</w:t>
      </w:r>
    </w:p>
    <w:p w14:paraId="53D38EFC" w14:textId="2055A380" w:rsidR="00D95DEB" w:rsidRPr="00D95DEB" w:rsidRDefault="00000000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 w14:anchorId="24BDF3CC">
          <v:rect id="_x0000_i1029" style="width:0;height:1.5pt" o:hralign="center" o:hrstd="t" o:hr="t" fillcolor="#a0a0a0" stroked="f"/>
        </w:pict>
      </w:r>
    </w:p>
    <w:p w14:paraId="76212CB7" w14:textId="7FAE2248" w:rsidR="00D95DEB" w:rsidRPr="00D95DEB" w:rsidRDefault="00D95DEB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 w:rsidRPr="00D95DEB">
        <w:rPr>
          <w:rFonts w:ascii="Segoe UI Emoji" w:hAnsi="Segoe UI Emoji" w:cs="Segoe UI Emoji"/>
          <w:sz w:val="28"/>
          <w:szCs w:val="28"/>
        </w:rPr>
        <w:t>✅</w:t>
      </w:r>
      <w:r w:rsidRPr="00D95DEB">
        <w:rPr>
          <w:rFonts w:cstheme="minorHAnsi"/>
          <w:sz w:val="28"/>
          <w:szCs w:val="28"/>
        </w:rPr>
        <w:t xml:space="preserve"> 2. Customer Review Rating Distribution</w:t>
      </w:r>
    </w:p>
    <w:p w14:paraId="71BD5A25" w14:textId="77777777" w:rsidR="00D95DEB" w:rsidRPr="00D95DEB" w:rsidRDefault="00D95DEB" w:rsidP="00D95DEB">
      <w:pPr>
        <w:pStyle w:val="ListParagraph"/>
        <w:numPr>
          <w:ilvl w:val="0"/>
          <w:numId w:val="8"/>
        </w:numPr>
        <w:spacing w:line="276" w:lineRule="auto"/>
        <w:rPr>
          <w:rFonts w:cstheme="minorHAnsi"/>
          <w:sz w:val="28"/>
          <w:szCs w:val="28"/>
        </w:rPr>
      </w:pPr>
      <w:proofErr w:type="spellStart"/>
      <w:r w:rsidRPr="00D95DEB">
        <w:rPr>
          <w:rFonts w:cstheme="minorHAnsi"/>
          <w:sz w:val="28"/>
          <w:szCs w:val="28"/>
        </w:rPr>
        <w:t>Analyzes</w:t>
      </w:r>
      <w:proofErr w:type="spellEnd"/>
      <w:r w:rsidRPr="00D95DEB">
        <w:rPr>
          <w:rFonts w:cstheme="minorHAnsi"/>
          <w:sz w:val="28"/>
          <w:szCs w:val="28"/>
        </w:rPr>
        <w:t xml:space="preserve"> how customers rate skincare products.</w:t>
      </w:r>
    </w:p>
    <w:p w14:paraId="08382C6A" w14:textId="77777777" w:rsidR="00D95DEB" w:rsidRPr="00D95DEB" w:rsidRDefault="00D95DEB" w:rsidP="00D95DEB">
      <w:pPr>
        <w:pStyle w:val="ListParagraph"/>
        <w:numPr>
          <w:ilvl w:val="0"/>
          <w:numId w:val="8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Displays rating distribution using histograms and box plots.</w:t>
      </w:r>
    </w:p>
    <w:p w14:paraId="6E0C926E" w14:textId="77777777" w:rsidR="00D95DEB" w:rsidRPr="00D95DEB" w:rsidRDefault="00D95DEB" w:rsidP="00D95DEB">
      <w:pPr>
        <w:pStyle w:val="ListParagraph"/>
        <w:numPr>
          <w:ilvl w:val="0"/>
          <w:numId w:val="8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Useful to detect overall customer satisfaction and outliers.</w:t>
      </w:r>
    </w:p>
    <w:p w14:paraId="735A8171" w14:textId="77777777" w:rsidR="00D95DEB" w:rsidRPr="00D95DEB" w:rsidRDefault="00000000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 w14:anchorId="263E9D25">
          <v:rect id="_x0000_i1030" style="width:0;height:1.5pt" o:hralign="center" o:hrstd="t" o:hr="t" fillcolor="#a0a0a0" stroked="f"/>
        </w:pict>
      </w:r>
    </w:p>
    <w:p w14:paraId="7224B313" w14:textId="77777777" w:rsidR="00D95DEB" w:rsidRPr="00D95DEB" w:rsidRDefault="00D95DEB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 w:rsidRPr="00D95DEB">
        <w:rPr>
          <w:rFonts w:ascii="Segoe UI Emoji" w:hAnsi="Segoe UI Emoji" w:cs="Segoe UI Emoji"/>
          <w:sz w:val="28"/>
          <w:szCs w:val="28"/>
        </w:rPr>
        <w:t>✅</w:t>
      </w:r>
      <w:r w:rsidRPr="00D95DEB">
        <w:rPr>
          <w:rFonts w:cstheme="minorHAnsi"/>
          <w:sz w:val="28"/>
          <w:szCs w:val="28"/>
        </w:rPr>
        <w:t xml:space="preserve"> 3. Average Price and Discount Trends</w:t>
      </w:r>
    </w:p>
    <w:p w14:paraId="04F6D6D1" w14:textId="77777777" w:rsidR="00D95DEB" w:rsidRPr="00D95DEB" w:rsidRDefault="00D95DEB" w:rsidP="00D95DEB">
      <w:pPr>
        <w:pStyle w:val="ListParagraph"/>
        <w:numPr>
          <w:ilvl w:val="0"/>
          <w:numId w:val="9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Aggregates product prices and discount patterns across different brands.</w:t>
      </w:r>
    </w:p>
    <w:p w14:paraId="0C9BCD98" w14:textId="77777777" w:rsidR="00D95DEB" w:rsidRPr="00D95DEB" w:rsidRDefault="00D95DEB" w:rsidP="00D95DEB">
      <w:pPr>
        <w:pStyle w:val="ListParagraph"/>
        <w:numPr>
          <w:ilvl w:val="0"/>
          <w:numId w:val="9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Uses line graphs and bar plots to show pricing differences and deals.</w:t>
      </w:r>
    </w:p>
    <w:p w14:paraId="502B0680" w14:textId="77777777" w:rsidR="00D95DEB" w:rsidRPr="00D95DEB" w:rsidRDefault="00D95DEB" w:rsidP="00D95DEB">
      <w:pPr>
        <w:pStyle w:val="ListParagraph"/>
        <w:numPr>
          <w:ilvl w:val="0"/>
          <w:numId w:val="9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Supports pricing strategy evaluation.</w:t>
      </w:r>
    </w:p>
    <w:p w14:paraId="1DA544E1" w14:textId="77777777" w:rsidR="00D95DEB" w:rsidRPr="00D95DEB" w:rsidRDefault="00000000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 w14:anchorId="4B1F6B95">
          <v:rect id="_x0000_i1031" style="width:0;height:1.5pt" o:hralign="center" o:hrstd="t" o:hr="t" fillcolor="#a0a0a0" stroked="f"/>
        </w:pict>
      </w:r>
    </w:p>
    <w:p w14:paraId="68502030" w14:textId="77777777" w:rsidR="00D95DEB" w:rsidRPr="00D95DEB" w:rsidRDefault="00D95DEB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 w:rsidRPr="00D95DEB">
        <w:rPr>
          <w:rFonts w:ascii="Segoe UI Emoji" w:hAnsi="Segoe UI Emoji" w:cs="Segoe UI Emoji"/>
          <w:sz w:val="28"/>
          <w:szCs w:val="28"/>
        </w:rPr>
        <w:t>✅</w:t>
      </w:r>
      <w:r w:rsidRPr="00D95DEB">
        <w:rPr>
          <w:rFonts w:cstheme="minorHAnsi"/>
          <w:sz w:val="28"/>
          <w:szCs w:val="28"/>
        </w:rPr>
        <w:t xml:space="preserve"> 4. Top-Rated Products Identification</w:t>
      </w:r>
    </w:p>
    <w:p w14:paraId="64EFB0F8" w14:textId="77777777" w:rsidR="00D95DEB" w:rsidRPr="00D95DEB" w:rsidRDefault="00D95DEB" w:rsidP="00D95DEB">
      <w:pPr>
        <w:pStyle w:val="ListParagraph"/>
        <w:numPr>
          <w:ilvl w:val="0"/>
          <w:numId w:val="10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Filters and ranks products based on the highest average rating and review volume.</w:t>
      </w:r>
    </w:p>
    <w:p w14:paraId="5A650AA2" w14:textId="77777777" w:rsidR="00D95DEB" w:rsidRPr="00D95DEB" w:rsidRDefault="00D95DEB" w:rsidP="00D95DEB">
      <w:pPr>
        <w:pStyle w:val="ListParagraph"/>
        <w:numPr>
          <w:ilvl w:val="0"/>
          <w:numId w:val="10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Highlights best-performing items from customer perspectives.</w:t>
      </w:r>
    </w:p>
    <w:p w14:paraId="7155E24F" w14:textId="77777777" w:rsidR="00D95DEB" w:rsidRPr="00D95DEB" w:rsidRDefault="00D95DEB" w:rsidP="00D95DEB">
      <w:pPr>
        <w:pStyle w:val="ListParagraph"/>
        <w:numPr>
          <w:ilvl w:val="0"/>
          <w:numId w:val="10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Displays results in tabular form and visual graphs.</w:t>
      </w:r>
    </w:p>
    <w:p w14:paraId="629B7962" w14:textId="17083937" w:rsidR="00D95DEB" w:rsidRPr="00D95DEB" w:rsidRDefault="00000000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 w14:anchorId="0F6F167D">
          <v:rect id="_x0000_i1032" style="width:0;height:1.5pt" o:hralign="center" o:hrstd="t" o:hr="t" fillcolor="#a0a0a0" stroked="f"/>
        </w:pict>
      </w:r>
    </w:p>
    <w:p w14:paraId="018C9CB7" w14:textId="6991A251" w:rsidR="00D95DEB" w:rsidRPr="00D95DEB" w:rsidRDefault="00D95DEB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 w:rsidRPr="00D95DEB">
        <w:rPr>
          <w:rFonts w:ascii="Segoe UI Emoji" w:hAnsi="Segoe UI Emoji" w:cs="Segoe UI Emoji"/>
          <w:sz w:val="28"/>
          <w:szCs w:val="28"/>
        </w:rPr>
        <w:t>✅</w:t>
      </w:r>
      <w:r w:rsidRPr="00D95DE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5</w:t>
      </w:r>
      <w:r w:rsidRPr="00D95DEB">
        <w:rPr>
          <w:rFonts w:cstheme="minorHAnsi"/>
          <w:sz w:val="28"/>
          <w:szCs w:val="28"/>
        </w:rPr>
        <w:t>. Interactive Web Interface (Flask-based)</w:t>
      </w:r>
    </w:p>
    <w:p w14:paraId="0A64D27B" w14:textId="77777777" w:rsidR="00D95DEB" w:rsidRPr="00D95DEB" w:rsidRDefault="00D95DEB" w:rsidP="00D95DEB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Clean and minimal dashboard UI using HTML, CSS, and Jinja2 templates.</w:t>
      </w:r>
    </w:p>
    <w:p w14:paraId="58EB5C6D" w14:textId="77777777" w:rsidR="00D95DEB" w:rsidRPr="00D95DEB" w:rsidRDefault="00D95DEB" w:rsidP="00D95DEB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Each analysis is shown on a separate route with charts generated using Matplotlib and Seaborn.</w:t>
      </w:r>
    </w:p>
    <w:p w14:paraId="5845993A" w14:textId="77777777" w:rsidR="00D95DEB" w:rsidRPr="00D95DEB" w:rsidRDefault="00D95DEB" w:rsidP="00D95DEB">
      <w:pPr>
        <w:pStyle w:val="ListParagraph"/>
        <w:numPr>
          <w:ilvl w:val="0"/>
          <w:numId w:val="12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Easy navigation between views (e.g., brand comparison, ratings, price insights).</w:t>
      </w:r>
    </w:p>
    <w:p w14:paraId="01141D24" w14:textId="77777777" w:rsidR="00D95DEB" w:rsidRPr="00D95DEB" w:rsidRDefault="00000000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 w14:anchorId="2A8F5BB5">
          <v:rect id="_x0000_i1033" style="width:0;height:1.5pt" o:hralign="center" o:hrstd="t" o:hr="t" fillcolor="#a0a0a0" stroked="f"/>
        </w:pict>
      </w:r>
    </w:p>
    <w:p w14:paraId="7BAEA419" w14:textId="7231B4C4" w:rsidR="00D95DEB" w:rsidRPr="00D95DEB" w:rsidRDefault="00D95DEB" w:rsidP="00D95DEB">
      <w:pPr>
        <w:pStyle w:val="ListParagraph"/>
        <w:spacing w:line="276" w:lineRule="auto"/>
        <w:rPr>
          <w:rFonts w:cstheme="minorHAnsi"/>
          <w:sz w:val="28"/>
          <w:szCs w:val="28"/>
        </w:rPr>
      </w:pPr>
      <w:r w:rsidRPr="00D95DEB">
        <w:rPr>
          <w:rFonts w:ascii="Segoe UI Emoji" w:hAnsi="Segoe UI Emoji" w:cs="Segoe UI Emoji"/>
          <w:sz w:val="28"/>
          <w:szCs w:val="28"/>
        </w:rPr>
        <w:t>✅</w:t>
      </w:r>
      <w:r w:rsidRPr="00D95DE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6</w:t>
      </w:r>
      <w:r w:rsidRPr="00D95DEB">
        <w:rPr>
          <w:rFonts w:cstheme="minorHAnsi"/>
          <w:sz w:val="28"/>
          <w:szCs w:val="28"/>
        </w:rPr>
        <w:t>. CSV-Driven Backend</w:t>
      </w:r>
    </w:p>
    <w:p w14:paraId="75DA51DC" w14:textId="77777777" w:rsidR="00D95DEB" w:rsidRPr="00D95DEB" w:rsidRDefault="00D95DEB" w:rsidP="00D95DEB">
      <w:pPr>
        <w:pStyle w:val="ListParagraph"/>
        <w:numPr>
          <w:ilvl w:val="0"/>
          <w:numId w:val="13"/>
        </w:numPr>
        <w:spacing w:line="276" w:lineRule="auto"/>
        <w:rPr>
          <w:rFonts w:cstheme="minorHAnsi"/>
          <w:sz w:val="28"/>
          <w:szCs w:val="28"/>
        </w:rPr>
      </w:pPr>
      <w:r w:rsidRPr="00D95DEB">
        <w:rPr>
          <w:rFonts w:cstheme="minorHAnsi"/>
          <w:sz w:val="28"/>
          <w:szCs w:val="28"/>
        </w:rPr>
        <w:t>All analysis is performed directly on CSV files using Pandas, without a database.</w:t>
      </w:r>
    </w:p>
    <w:p w14:paraId="504261AE" w14:textId="77777777" w:rsidR="00D95DEB" w:rsidRDefault="00D95DEB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531E851A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7585D178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0DF5D87B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319C97B3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12009EAE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34E834E9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543B71C4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12867F13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59D42C28" w14:textId="77777777" w:rsidR="009D13F6" w:rsidRDefault="009D13F6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536332B1" w14:textId="05B87C41" w:rsidR="00D95DEB" w:rsidRDefault="00D95DEB" w:rsidP="00D95DEB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Technical Architecture</w:t>
      </w:r>
    </w:p>
    <w:p w14:paraId="6A658318" w14:textId="77777777" w:rsidR="00D95DEB" w:rsidRDefault="00D95DEB" w:rsidP="009D13F6">
      <w:pPr>
        <w:pStyle w:val="Code"/>
        <w:pBdr>
          <w:right w:val="single" w:sz="18" w:space="0" w:color="00B0F0"/>
        </w:pBdr>
      </w:pPr>
    </w:p>
    <w:p w14:paraId="15B3027A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hackathon/</w:t>
      </w:r>
    </w:p>
    <w:p w14:paraId="0F72BC65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│</w:t>
      </w:r>
    </w:p>
    <w:p w14:paraId="3FB21967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app/</w:t>
      </w:r>
    </w:p>
    <w:p w14:paraId="2E854C6D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app.py</w:t>
      </w:r>
    </w:p>
    <w:p w14:paraId="4AD1BA6D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templates/</w:t>
      </w:r>
    </w:p>
    <w:p w14:paraId="6AE9D6B7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index.html</w:t>
      </w:r>
    </w:p>
    <w:p w14:paraId="27DF12A2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ratings.html</w:t>
      </w:r>
    </w:p>
    <w:p w14:paraId="33DA96E9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brand_comparison.html</w:t>
      </w:r>
    </w:p>
    <w:p w14:paraId="63DC3C1D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category_insights.html</w:t>
      </w:r>
    </w:p>
    <w:p w14:paraId="12FB0BB7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sentiment_analysis.html</w:t>
      </w:r>
    </w:p>
    <w:p w14:paraId="43FD2387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│   │   └── price_analysis.html</w:t>
      </w:r>
    </w:p>
    <w:p w14:paraId="6148C6C9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static/</w:t>
      </w:r>
    </w:p>
    <w:p w14:paraId="3FFEF791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</w:t>
      </w:r>
      <w:proofErr w:type="spellStart"/>
      <w:r w:rsidRPr="009D13F6">
        <w:t>css</w:t>
      </w:r>
      <w:proofErr w:type="spellEnd"/>
      <w:r w:rsidRPr="009D13F6">
        <w:t>/</w:t>
      </w:r>
    </w:p>
    <w:p w14:paraId="336C5AC1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│   │   └── charts/      ← save matplotlib/seaborn images here</w:t>
      </w:r>
    </w:p>
    <w:p w14:paraId="5EE27939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│   └── models/</w:t>
      </w:r>
    </w:p>
    <w:p w14:paraId="31517B1D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│</w:t>
      </w:r>
    </w:p>
    <w:p w14:paraId="1DECE798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data/</w:t>
      </w:r>
    </w:p>
    <w:p w14:paraId="247D86D1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nykaa_review.csv.csv</w:t>
      </w:r>
    </w:p>
    <w:p w14:paraId="7EA9B62C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 xml:space="preserve">│   </w:t>
      </w: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nykaa.csv.csv</w:t>
      </w:r>
    </w:p>
    <w:p w14:paraId="4FBEA34E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t>│   └── nyka_popular_brands_products_2022_10_16.csv</w:t>
      </w:r>
    </w:p>
    <w:p w14:paraId="5F8BC1C6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</w:t>
      </w:r>
      <w:proofErr w:type="spellStart"/>
      <w:r w:rsidRPr="009D13F6">
        <w:t>venv</w:t>
      </w:r>
      <w:proofErr w:type="spellEnd"/>
      <w:r w:rsidRPr="009D13F6">
        <w:t>/</w:t>
      </w:r>
    </w:p>
    <w:p w14:paraId="0F95ABFD" w14:textId="77777777" w:rsidR="009D13F6" w:rsidRPr="009D13F6" w:rsidRDefault="009D13F6" w:rsidP="009D13F6">
      <w:pPr>
        <w:pStyle w:val="Code"/>
        <w:pBdr>
          <w:right w:val="single" w:sz="18" w:space="0" w:color="00B0F0"/>
        </w:pBdr>
      </w:pPr>
      <w:r w:rsidRPr="009D13F6">
        <w:rPr>
          <w:rFonts w:ascii="MS Gothic" w:eastAsia="MS Gothic" w:hAnsi="MS Gothic" w:cs="MS Gothic" w:hint="eastAsia"/>
        </w:rPr>
        <w:t>├</w:t>
      </w:r>
      <w:r w:rsidRPr="009D13F6">
        <w:rPr>
          <w:rFonts w:ascii="Calibri" w:hAnsi="Calibri" w:cs="Calibri"/>
        </w:rPr>
        <w:t>──</w:t>
      </w:r>
      <w:r w:rsidRPr="009D13F6">
        <w:t xml:space="preserve"> requirements.txt</w:t>
      </w:r>
    </w:p>
    <w:p w14:paraId="14919D8F" w14:textId="7BF3C154" w:rsidR="009D13F6" w:rsidRDefault="009D13F6" w:rsidP="009D13F6">
      <w:pPr>
        <w:pStyle w:val="Code"/>
        <w:pBdr>
          <w:right w:val="single" w:sz="18" w:space="0" w:color="00B0F0"/>
        </w:pBdr>
      </w:pPr>
      <w:r w:rsidRPr="009D13F6">
        <w:t>└── README.md</w:t>
      </w:r>
    </w:p>
    <w:p w14:paraId="273B2272" w14:textId="77777777" w:rsidR="00D95DEB" w:rsidRDefault="00D95DEB" w:rsidP="00D95DE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4DE41732" w14:textId="28E6BF35" w:rsidR="009D13F6" w:rsidRDefault="009D13F6" w:rsidP="009D13F6">
      <w:pPr>
        <w:pStyle w:val="ListParagraph"/>
        <w:numPr>
          <w:ilvl w:val="0"/>
          <w:numId w:val="2"/>
        </w:num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</w:t>
      </w:r>
    </w:p>
    <w:p w14:paraId="7E236097" w14:textId="5ED2CC32" w:rsidR="009D13F6" w:rsidRDefault="009A2A7B" w:rsidP="009D13F6">
      <w:pPr>
        <w:pStyle w:val="ListParagraph"/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Main function.</w:t>
      </w:r>
    </w:p>
    <w:p w14:paraId="78B235AE" w14:textId="77777777" w:rsidR="009A2A7B" w:rsidRPr="009A2A7B" w:rsidRDefault="009A2A7B" w:rsidP="009A2A7B">
      <w:pPr>
        <w:pStyle w:val="Code"/>
      </w:pPr>
      <w:r w:rsidRPr="009A2A7B">
        <w:t># run.py</w:t>
      </w:r>
    </w:p>
    <w:p w14:paraId="67C259E2" w14:textId="77777777" w:rsidR="009A2A7B" w:rsidRPr="009A2A7B" w:rsidRDefault="009A2A7B" w:rsidP="009A2A7B">
      <w:pPr>
        <w:pStyle w:val="Code"/>
      </w:pPr>
      <w:r w:rsidRPr="009A2A7B">
        <w:t xml:space="preserve">from app import </w:t>
      </w:r>
      <w:proofErr w:type="spellStart"/>
      <w:r w:rsidRPr="009A2A7B">
        <w:t>create_app</w:t>
      </w:r>
      <w:proofErr w:type="spellEnd"/>
    </w:p>
    <w:p w14:paraId="25FF0EBE" w14:textId="77777777" w:rsidR="009A2A7B" w:rsidRPr="009A2A7B" w:rsidRDefault="009A2A7B" w:rsidP="009A2A7B">
      <w:pPr>
        <w:pStyle w:val="Code"/>
      </w:pPr>
    </w:p>
    <w:p w14:paraId="44E5481E" w14:textId="77777777" w:rsidR="009A2A7B" w:rsidRPr="009A2A7B" w:rsidRDefault="009A2A7B" w:rsidP="009A2A7B">
      <w:pPr>
        <w:pStyle w:val="Code"/>
      </w:pPr>
      <w:r w:rsidRPr="009A2A7B">
        <w:t xml:space="preserve">app = </w:t>
      </w:r>
      <w:proofErr w:type="spellStart"/>
      <w:r w:rsidRPr="009A2A7B">
        <w:t>create_</w:t>
      </w:r>
      <w:proofErr w:type="gramStart"/>
      <w:r w:rsidRPr="009A2A7B">
        <w:t>app</w:t>
      </w:r>
      <w:proofErr w:type="spellEnd"/>
      <w:r w:rsidRPr="009A2A7B">
        <w:t>(</w:t>
      </w:r>
      <w:proofErr w:type="gramEnd"/>
      <w:r w:rsidRPr="009A2A7B">
        <w:t>)</w:t>
      </w:r>
    </w:p>
    <w:p w14:paraId="2B0C9079" w14:textId="77777777" w:rsidR="009A2A7B" w:rsidRPr="009A2A7B" w:rsidRDefault="009A2A7B" w:rsidP="009A2A7B">
      <w:pPr>
        <w:pStyle w:val="Code"/>
      </w:pPr>
    </w:p>
    <w:p w14:paraId="1C0F492D" w14:textId="77777777" w:rsidR="009A2A7B" w:rsidRPr="009A2A7B" w:rsidRDefault="009A2A7B" w:rsidP="009A2A7B">
      <w:pPr>
        <w:pStyle w:val="Code"/>
      </w:pPr>
      <w:r w:rsidRPr="009A2A7B">
        <w:t>if __name__ == "__main__":</w:t>
      </w:r>
    </w:p>
    <w:p w14:paraId="11770750" w14:textId="77777777" w:rsidR="009A2A7B" w:rsidRPr="009A2A7B" w:rsidRDefault="009A2A7B" w:rsidP="009A2A7B">
      <w:pPr>
        <w:pStyle w:val="Code"/>
      </w:pPr>
      <w:r w:rsidRPr="009A2A7B">
        <w:t xml:space="preserve">    </w:t>
      </w:r>
      <w:proofErr w:type="spellStart"/>
      <w:proofErr w:type="gramStart"/>
      <w:r w:rsidRPr="009A2A7B">
        <w:t>app.run</w:t>
      </w:r>
      <w:proofErr w:type="spellEnd"/>
      <w:r w:rsidRPr="009A2A7B">
        <w:t>(</w:t>
      </w:r>
      <w:proofErr w:type="gramEnd"/>
      <w:r w:rsidRPr="009A2A7B">
        <w:t>debug=True, host="0.0.0.0", port=5000)</w:t>
      </w:r>
    </w:p>
    <w:p w14:paraId="1E6031E0" w14:textId="1C46E24D" w:rsidR="009A2A7B" w:rsidRDefault="009A2A7B" w:rsidP="009A2A7B">
      <w:pPr>
        <w:spacing w:line="276" w:lineRule="auto"/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… rest in the zip file</w:t>
      </w:r>
    </w:p>
    <w:p w14:paraId="13FC1BFB" w14:textId="77777777" w:rsidR="002516EA" w:rsidRDefault="002516EA" w:rsidP="009A2A7B">
      <w:pPr>
        <w:spacing w:line="276" w:lineRule="auto"/>
        <w:ind w:left="360"/>
        <w:rPr>
          <w:ins w:id="0" w:author="angadsingh4443@gmail.com" w:date="2025-07-17T21:33:00Z" w16du:dateUtc="2025-07-17T16:03:00Z"/>
          <w:rFonts w:cstheme="minorHAnsi"/>
          <w:sz w:val="28"/>
          <w:szCs w:val="28"/>
        </w:rPr>
      </w:pPr>
    </w:p>
    <w:p w14:paraId="1AB392F2" w14:textId="1524F084" w:rsidR="002516EA" w:rsidRDefault="002516EA" w:rsidP="002516EA">
      <w:pPr>
        <w:pStyle w:val="ListParagraph"/>
        <w:numPr>
          <w:ilvl w:val="0"/>
          <w:numId w:val="2"/>
        </w:numPr>
        <w:spacing w:line="276" w:lineRule="auto"/>
        <w:rPr>
          <w:ins w:id="1" w:author="angadsingh4443@gmail.com" w:date="2025-07-17T21:33:00Z" w16du:dateUtc="2025-07-17T16:03:00Z"/>
          <w:b/>
          <w:bCs/>
          <w:sz w:val="40"/>
          <w:szCs w:val="40"/>
        </w:rPr>
      </w:pPr>
      <w:ins w:id="2" w:author="angadsingh4443@gmail.com" w:date="2025-07-17T21:33:00Z" w16du:dateUtc="2025-07-17T16:03:00Z">
        <w:r>
          <w:rPr>
            <w:b/>
            <w:bCs/>
            <w:sz w:val="40"/>
            <w:szCs w:val="40"/>
          </w:rPr>
          <w:t>Setup Instruction</w:t>
        </w:r>
      </w:ins>
    </w:p>
    <w:p w14:paraId="38A6FDC3" w14:textId="3640C2C0" w:rsidR="002516EA" w:rsidRPr="002516EA" w:rsidRDefault="002516EA" w:rsidP="002516EA">
      <w:pPr>
        <w:spacing w:line="276" w:lineRule="auto"/>
        <w:rPr>
          <w:ins w:id="3" w:author="angadsingh4443@gmail.com" w:date="2025-07-17T21:33:00Z" w16du:dateUtc="2025-07-17T16:03:00Z"/>
          <w:sz w:val="28"/>
          <w:szCs w:val="28"/>
        </w:rPr>
      </w:pPr>
      <w:ins w:id="4" w:author="angadsingh4443@gmail.com" w:date="2025-07-17T21:33:00Z" w16du:dateUtc="2025-07-17T16:03:00Z">
        <w:r w:rsidRPr="002516EA">
          <w:rPr>
            <w:sz w:val="28"/>
            <w:szCs w:val="28"/>
          </w:rPr>
          <w:t xml:space="preserve">To set up the </w:t>
        </w:r>
        <w:proofErr w:type="spellStart"/>
        <w:r w:rsidRPr="002516EA">
          <w:rPr>
            <w:sz w:val="28"/>
            <w:szCs w:val="28"/>
          </w:rPr>
          <w:t>Nykaa</w:t>
        </w:r>
        <w:proofErr w:type="spellEnd"/>
        <w:r w:rsidRPr="002516EA">
          <w:rPr>
            <w:sz w:val="28"/>
            <w:szCs w:val="28"/>
          </w:rPr>
          <w:t xml:space="preserve"> Skincare Data Analysis App locally, first ensure Python 3.8 or above is installed. Clone the repository using git clone https://github.com/Khushiiiii22/sic_py_training.git and navigate to the hackathon folder. Create a virtual environment using python -m </w:t>
        </w:r>
        <w:proofErr w:type="spellStart"/>
        <w:r w:rsidRPr="002516EA">
          <w:rPr>
            <w:sz w:val="28"/>
            <w:szCs w:val="28"/>
          </w:rPr>
          <w:t>venv</w:t>
        </w:r>
        <w:proofErr w:type="spellEnd"/>
        <w:r w:rsidRPr="002516EA">
          <w:rPr>
            <w:sz w:val="28"/>
            <w:szCs w:val="28"/>
          </w:rPr>
          <w:t xml:space="preserve"> </w:t>
        </w:r>
        <w:proofErr w:type="spellStart"/>
        <w:r w:rsidRPr="002516EA">
          <w:rPr>
            <w:sz w:val="28"/>
            <w:szCs w:val="28"/>
          </w:rPr>
          <w:t>venv</w:t>
        </w:r>
        <w:proofErr w:type="spellEnd"/>
        <w:r w:rsidRPr="002516EA">
          <w:rPr>
            <w:sz w:val="28"/>
            <w:szCs w:val="28"/>
          </w:rPr>
          <w:t xml:space="preserve"> and activate it (</w:t>
        </w:r>
        <w:proofErr w:type="spellStart"/>
        <w:r w:rsidRPr="002516EA">
          <w:rPr>
            <w:sz w:val="28"/>
            <w:szCs w:val="28"/>
          </w:rPr>
          <w:t>venv</w:t>
        </w:r>
        <w:proofErr w:type="spellEnd"/>
        <w:r w:rsidRPr="002516EA">
          <w:rPr>
            <w:sz w:val="28"/>
            <w:szCs w:val="28"/>
          </w:rPr>
          <w:t xml:space="preserve">\Scripts\activate on Windows or source </w:t>
        </w:r>
        <w:proofErr w:type="spellStart"/>
        <w:r w:rsidRPr="002516EA">
          <w:rPr>
            <w:sz w:val="28"/>
            <w:szCs w:val="28"/>
          </w:rPr>
          <w:t>venv</w:t>
        </w:r>
        <w:proofErr w:type="spellEnd"/>
        <w:r w:rsidRPr="002516EA">
          <w:rPr>
            <w:sz w:val="28"/>
            <w:szCs w:val="28"/>
          </w:rPr>
          <w:t>/bin/activate on Mac/Linux). Install the required packages with pip install -r requirements.txt. Place the datasets (nykaa.csv, nykaa_review.csv, nykaa_skincare_review.csv, and nyka_popular_brands_products_2022_10_16.csv) inside the data/ folder. Finally, run the app using flask run and access it in your browser at http://127.0.0.1:5000.</w:t>
        </w:r>
      </w:ins>
    </w:p>
    <w:p w14:paraId="34098FFE" w14:textId="1FCAF2AA" w:rsidR="002516EA" w:rsidRDefault="002516EA" w:rsidP="002516EA">
      <w:pPr>
        <w:pStyle w:val="ListParagraph"/>
        <w:numPr>
          <w:ilvl w:val="0"/>
          <w:numId w:val="2"/>
        </w:numPr>
        <w:spacing w:line="276" w:lineRule="auto"/>
        <w:rPr>
          <w:ins w:id="5" w:author="angadsingh4443@gmail.com" w:date="2025-07-17T21:33:00Z" w16du:dateUtc="2025-07-17T16:03:00Z"/>
          <w:b/>
          <w:bCs/>
          <w:sz w:val="40"/>
          <w:szCs w:val="40"/>
        </w:rPr>
      </w:pPr>
      <w:ins w:id="6" w:author="angadsingh4443@gmail.com" w:date="2025-07-17T21:33:00Z" w16du:dateUtc="2025-07-17T16:03:00Z">
        <w:r>
          <w:rPr>
            <w:b/>
            <w:bCs/>
            <w:sz w:val="40"/>
            <w:szCs w:val="40"/>
          </w:rPr>
          <w:t>Screenshots</w:t>
        </w:r>
        <w:r>
          <w:rPr>
            <w:b/>
            <w:bCs/>
            <w:sz w:val="40"/>
            <w:szCs w:val="40"/>
          </w:rPr>
          <w:br/>
        </w:r>
        <w:r>
          <w:rPr>
            <w:b/>
            <w:bCs/>
            <w:noProof/>
            <w:sz w:val="40"/>
            <w:szCs w:val="40"/>
          </w:rPr>
          <w:drawing>
            <wp:inline distT="0" distB="0" distL="0" distR="0" wp14:anchorId="47CC2D30" wp14:editId="7A4A8952">
              <wp:extent cx="3333416" cy="2506980"/>
              <wp:effectExtent l="0" t="0" r="635" b="7620"/>
              <wp:docPr id="15520901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5209012" name="Picture 155209012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36848" cy="25095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b/>
            <w:bCs/>
            <w:noProof/>
            <w:sz w:val="40"/>
            <w:szCs w:val="40"/>
          </w:rPr>
          <w:drawing>
            <wp:inline distT="0" distB="0" distL="0" distR="0" wp14:anchorId="7B842A01" wp14:editId="0D330B70">
              <wp:extent cx="3662569" cy="1927860"/>
              <wp:effectExtent l="0" t="0" r="0" b="0"/>
              <wp:docPr id="110922451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9224518" name="Picture 1109224518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70997" cy="19322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b/>
            <w:bCs/>
            <w:noProof/>
            <w:sz w:val="40"/>
            <w:szCs w:val="40"/>
          </w:rPr>
          <w:drawing>
            <wp:inline distT="0" distB="0" distL="0" distR="0" wp14:anchorId="595A886E" wp14:editId="04C824A9">
              <wp:extent cx="4481200" cy="2057400"/>
              <wp:effectExtent l="0" t="0" r="0" b="0"/>
              <wp:docPr id="435581956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5581956" name="Picture 435581956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flipH="1">
                        <a:off x="0" y="0"/>
                        <a:ext cx="4490424" cy="20616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F0DF45" w14:textId="77777777" w:rsidR="002516EA" w:rsidRDefault="002516EA" w:rsidP="009A2A7B">
      <w:pPr>
        <w:spacing w:line="276" w:lineRule="auto"/>
        <w:ind w:left="360"/>
        <w:rPr>
          <w:ins w:id="7" w:author="angadsingh4443@gmail.com" w:date="2025-07-17T21:33:00Z" w16du:dateUtc="2025-07-17T16:03:00Z"/>
          <w:rFonts w:cstheme="minorHAnsi"/>
          <w:sz w:val="28"/>
          <w:szCs w:val="28"/>
        </w:rPr>
      </w:pPr>
    </w:p>
    <w:p w14:paraId="3738B1E0" w14:textId="77777777" w:rsidR="009A2A7B" w:rsidRPr="009A2A7B" w:rsidRDefault="009A2A7B" w:rsidP="009A2A7B">
      <w:pPr>
        <w:spacing w:line="276" w:lineRule="auto"/>
        <w:ind w:left="360"/>
        <w:rPr>
          <w:rFonts w:cstheme="minorHAnsi"/>
          <w:sz w:val="28"/>
          <w:szCs w:val="28"/>
        </w:rPr>
      </w:pPr>
    </w:p>
    <w:p w14:paraId="34F04E39" w14:textId="77777777" w:rsidR="00D95DEB" w:rsidRDefault="002516EA" w:rsidP="00D95DEB">
      <w:pPr>
        <w:spacing w:line="276" w:lineRule="auto"/>
        <w:ind w:left="360"/>
        <w:rPr>
          <w:b/>
          <w:sz w:val="40"/>
          <w:rPrChange w:id="8" w:author="angadsingh4443@gmail.com" w:date="2025-07-17T21:33:00Z" w16du:dateUtc="2025-07-17T16:03:00Z">
            <w:rPr>
              <w:rFonts w:cstheme="minorHAnsi"/>
              <w:sz w:val="28"/>
              <w:szCs w:val="28"/>
            </w:rPr>
          </w:rPrChange>
        </w:rPr>
      </w:pPr>
      <w:ins w:id="9" w:author="angadsingh4443@gmail.com" w:date="2025-07-17T21:33:00Z" w16du:dateUtc="2025-07-17T16:03:00Z">
        <w:r>
          <w:rPr>
            <w:b/>
            <w:bCs/>
            <w:sz w:val="40"/>
            <w:szCs w:val="40"/>
          </w:rPr>
          <w:t>8.Future Enhancements</w:t>
        </w:r>
      </w:ins>
    </w:p>
    <w:p w14:paraId="6355A81B" w14:textId="5270C1C4" w:rsidR="002516EA" w:rsidRPr="002516EA" w:rsidRDefault="002516EA" w:rsidP="002516EA">
      <w:pPr>
        <w:spacing w:line="276" w:lineRule="auto"/>
        <w:ind w:left="360"/>
        <w:rPr>
          <w:ins w:id="10" w:author="angadsingh4443@gmail.com" w:date="2025-07-17T21:33:00Z" w16du:dateUtc="2025-07-17T16:03:00Z"/>
          <w:rFonts w:cstheme="minorHAnsi"/>
          <w:sz w:val="28"/>
          <w:szCs w:val="28"/>
        </w:rPr>
      </w:pPr>
      <w:ins w:id="11" w:author="angadsingh4443@gmail.com" w:date="2025-07-17T21:33:00Z" w16du:dateUtc="2025-07-17T16:03:00Z">
        <w:r w:rsidRPr="002516EA">
          <w:rPr>
            <w:rFonts w:cstheme="minorHAnsi"/>
            <w:b/>
            <w:bCs/>
            <w:sz w:val="28"/>
            <w:szCs w:val="28"/>
          </w:rPr>
          <w:t>Real-Time Data Integration</w:t>
        </w:r>
        <w:r w:rsidRPr="002516EA">
          <w:rPr>
            <w:rFonts w:cstheme="minorHAnsi"/>
            <w:sz w:val="28"/>
            <w:szCs w:val="28"/>
          </w:rPr>
          <w:t xml:space="preserve">: Integrate APIs to fetch real-time product, pricing, and review data from </w:t>
        </w:r>
        <w:proofErr w:type="spellStart"/>
        <w:r w:rsidRPr="002516EA">
          <w:rPr>
            <w:rFonts w:cstheme="minorHAnsi"/>
            <w:sz w:val="28"/>
            <w:szCs w:val="28"/>
          </w:rPr>
          <w:t>Nykaa</w:t>
        </w:r>
        <w:proofErr w:type="spellEnd"/>
        <w:r w:rsidRPr="002516EA">
          <w:rPr>
            <w:rFonts w:cstheme="minorHAnsi"/>
            <w:sz w:val="28"/>
            <w:szCs w:val="28"/>
          </w:rPr>
          <w:t xml:space="preserve"> or similar platforms for dynamic analysis.</w:t>
        </w:r>
      </w:ins>
    </w:p>
    <w:p w14:paraId="681EF2F7" w14:textId="2BE154F6" w:rsidR="002516EA" w:rsidRPr="002516EA" w:rsidRDefault="002516EA" w:rsidP="002516EA">
      <w:pPr>
        <w:spacing w:line="276" w:lineRule="auto"/>
        <w:ind w:left="360"/>
        <w:rPr>
          <w:ins w:id="12" w:author="angadsingh4443@gmail.com" w:date="2025-07-17T21:33:00Z" w16du:dateUtc="2025-07-17T16:03:00Z"/>
          <w:rFonts w:cstheme="minorHAnsi"/>
          <w:sz w:val="28"/>
          <w:szCs w:val="28"/>
        </w:rPr>
      </w:pPr>
      <w:ins w:id="13" w:author="angadsingh4443@gmail.com" w:date="2025-07-17T21:33:00Z" w16du:dateUtc="2025-07-17T16:03:00Z">
        <w:r w:rsidRPr="002516EA">
          <w:rPr>
            <w:rFonts w:cstheme="minorHAnsi"/>
            <w:b/>
            <w:bCs/>
            <w:sz w:val="28"/>
            <w:szCs w:val="28"/>
          </w:rPr>
          <w:t>User Authentication</w:t>
        </w:r>
        <w:r w:rsidRPr="002516EA">
          <w:rPr>
            <w:rFonts w:cstheme="minorHAnsi"/>
            <w:sz w:val="28"/>
            <w:szCs w:val="28"/>
          </w:rPr>
          <w:t>: Allow users to register and log in to save their custom analysis or upload history.</w:t>
        </w:r>
      </w:ins>
    </w:p>
    <w:p w14:paraId="065BE1CC" w14:textId="3DF70A67" w:rsidR="002516EA" w:rsidRPr="002516EA" w:rsidRDefault="002516EA" w:rsidP="002516EA">
      <w:pPr>
        <w:spacing w:line="276" w:lineRule="auto"/>
        <w:ind w:left="360"/>
        <w:rPr>
          <w:ins w:id="14" w:author="angadsingh4443@gmail.com" w:date="2025-07-17T21:33:00Z" w16du:dateUtc="2025-07-17T16:03:00Z"/>
          <w:rFonts w:cstheme="minorHAnsi"/>
          <w:sz w:val="28"/>
          <w:szCs w:val="28"/>
        </w:rPr>
      </w:pPr>
      <w:ins w:id="15" w:author="angadsingh4443@gmail.com" w:date="2025-07-17T21:33:00Z" w16du:dateUtc="2025-07-17T16:03:00Z">
        <w:r w:rsidRPr="002516EA">
          <w:rPr>
            <w:rFonts w:cstheme="minorHAnsi"/>
            <w:b/>
            <w:bCs/>
            <w:sz w:val="28"/>
            <w:szCs w:val="28"/>
          </w:rPr>
          <w:t>Advanced NLP for Reviews</w:t>
        </w:r>
        <w:r w:rsidRPr="002516EA">
          <w:rPr>
            <w:rFonts w:cstheme="minorHAnsi"/>
            <w:sz w:val="28"/>
            <w:szCs w:val="28"/>
          </w:rPr>
          <w:t xml:space="preserve">: Improve sentiment analysis using advanced models like BERT or </w:t>
        </w:r>
        <w:proofErr w:type="spellStart"/>
        <w:r w:rsidRPr="002516EA">
          <w:rPr>
            <w:rFonts w:cstheme="minorHAnsi"/>
            <w:sz w:val="28"/>
            <w:szCs w:val="28"/>
          </w:rPr>
          <w:t>spaCy</w:t>
        </w:r>
        <w:proofErr w:type="spellEnd"/>
        <w:r w:rsidRPr="002516EA">
          <w:rPr>
            <w:rFonts w:cstheme="minorHAnsi"/>
            <w:sz w:val="28"/>
            <w:szCs w:val="28"/>
          </w:rPr>
          <w:t xml:space="preserve"> for more accurate emotion detection in customer reviews.</w:t>
        </w:r>
      </w:ins>
    </w:p>
    <w:p w14:paraId="0DF21073" w14:textId="141DEA89" w:rsidR="002516EA" w:rsidRPr="002516EA" w:rsidRDefault="002516EA" w:rsidP="002516EA">
      <w:pPr>
        <w:spacing w:line="276" w:lineRule="auto"/>
        <w:ind w:left="360"/>
        <w:rPr>
          <w:ins w:id="16" w:author="angadsingh4443@gmail.com" w:date="2025-07-17T21:33:00Z" w16du:dateUtc="2025-07-17T16:03:00Z"/>
          <w:rFonts w:cstheme="minorHAnsi"/>
          <w:sz w:val="28"/>
          <w:szCs w:val="28"/>
        </w:rPr>
      </w:pPr>
      <w:ins w:id="17" w:author="angadsingh4443@gmail.com" w:date="2025-07-17T21:33:00Z" w16du:dateUtc="2025-07-17T16:03:00Z">
        <w:r w:rsidRPr="002516EA">
          <w:rPr>
            <w:rFonts w:cstheme="minorHAnsi"/>
            <w:b/>
            <w:bCs/>
            <w:sz w:val="28"/>
            <w:szCs w:val="28"/>
          </w:rPr>
          <w:t>Recommendation Engine</w:t>
        </w:r>
        <w:r w:rsidRPr="002516EA">
          <w:rPr>
            <w:rFonts w:cstheme="minorHAnsi"/>
            <w:sz w:val="28"/>
            <w:szCs w:val="28"/>
          </w:rPr>
          <w:t>: Implement a product recommendation system based on customer preferences, ratings, and reviews.</w:t>
        </w:r>
      </w:ins>
    </w:p>
    <w:p w14:paraId="1A6DCE3E" w14:textId="0AF6D664" w:rsidR="002516EA" w:rsidRPr="002516EA" w:rsidRDefault="002516EA" w:rsidP="002516EA">
      <w:pPr>
        <w:spacing w:line="276" w:lineRule="auto"/>
        <w:ind w:left="360"/>
        <w:rPr>
          <w:ins w:id="18" w:author="angadsingh4443@gmail.com" w:date="2025-07-17T21:33:00Z" w16du:dateUtc="2025-07-17T16:03:00Z"/>
          <w:rFonts w:cstheme="minorHAnsi"/>
          <w:sz w:val="28"/>
          <w:szCs w:val="28"/>
        </w:rPr>
      </w:pPr>
      <w:ins w:id="19" w:author="angadsingh4443@gmail.com" w:date="2025-07-17T21:33:00Z" w16du:dateUtc="2025-07-17T16:03:00Z">
        <w:r w:rsidRPr="002516EA">
          <w:rPr>
            <w:rFonts w:cstheme="minorHAnsi"/>
            <w:b/>
            <w:bCs/>
            <w:sz w:val="28"/>
            <w:szCs w:val="28"/>
          </w:rPr>
          <w:t>Interactive Charts</w:t>
        </w:r>
        <w:r w:rsidRPr="002516EA">
          <w:rPr>
            <w:rFonts w:cstheme="minorHAnsi"/>
            <w:sz w:val="28"/>
            <w:szCs w:val="28"/>
          </w:rPr>
          <w:t xml:space="preserve">: Replace static matplotlib charts with interactive visualizations using </w:t>
        </w:r>
        <w:proofErr w:type="spellStart"/>
        <w:r w:rsidRPr="002516EA">
          <w:rPr>
            <w:rFonts w:cstheme="minorHAnsi"/>
            <w:sz w:val="28"/>
            <w:szCs w:val="28"/>
          </w:rPr>
          <w:t>Plotly</w:t>
        </w:r>
        <w:proofErr w:type="spellEnd"/>
        <w:r w:rsidRPr="002516EA">
          <w:rPr>
            <w:rFonts w:cstheme="minorHAnsi"/>
            <w:sz w:val="28"/>
            <w:szCs w:val="28"/>
          </w:rPr>
          <w:t xml:space="preserve"> or Chart.js for better user engagement.</w:t>
        </w:r>
      </w:ins>
    </w:p>
    <w:p w14:paraId="018DD86D" w14:textId="3A8B63D7" w:rsidR="002516EA" w:rsidRPr="002516EA" w:rsidRDefault="002516EA" w:rsidP="002516EA">
      <w:pPr>
        <w:spacing w:line="276" w:lineRule="auto"/>
        <w:ind w:left="360"/>
        <w:rPr>
          <w:ins w:id="20" w:author="angadsingh4443@gmail.com" w:date="2025-07-17T21:33:00Z" w16du:dateUtc="2025-07-17T16:03:00Z"/>
          <w:rFonts w:cstheme="minorHAnsi"/>
          <w:sz w:val="28"/>
          <w:szCs w:val="28"/>
        </w:rPr>
      </w:pPr>
      <w:ins w:id="21" w:author="angadsingh4443@gmail.com" w:date="2025-07-17T21:33:00Z" w16du:dateUtc="2025-07-17T16:03:00Z">
        <w:r w:rsidRPr="002516EA">
          <w:rPr>
            <w:rFonts w:cstheme="minorHAnsi"/>
            <w:b/>
            <w:bCs/>
            <w:sz w:val="28"/>
            <w:szCs w:val="28"/>
          </w:rPr>
          <w:t>Mobile Responsiveness</w:t>
        </w:r>
        <w:r w:rsidRPr="002516EA">
          <w:rPr>
            <w:rFonts w:cstheme="minorHAnsi"/>
            <w:sz w:val="28"/>
            <w:szCs w:val="28"/>
          </w:rPr>
          <w:t>: Enhance UI/UX to make the dashboard fully responsive across devices.</w:t>
        </w:r>
      </w:ins>
    </w:p>
    <w:p w14:paraId="39B46E0B" w14:textId="0486F1CE" w:rsidR="002516EA" w:rsidRPr="002516EA" w:rsidRDefault="002516EA" w:rsidP="002516EA">
      <w:pPr>
        <w:spacing w:line="276" w:lineRule="auto"/>
        <w:ind w:left="360"/>
        <w:rPr>
          <w:ins w:id="22" w:author="angadsingh4443@gmail.com" w:date="2025-07-17T21:33:00Z" w16du:dateUtc="2025-07-17T16:03:00Z"/>
          <w:rFonts w:cstheme="minorHAnsi"/>
          <w:sz w:val="28"/>
          <w:szCs w:val="28"/>
        </w:rPr>
      </w:pPr>
      <w:ins w:id="23" w:author="angadsingh4443@gmail.com" w:date="2025-07-17T21:33:00Z" w16du:dateUtc="2025-07-17T16:03:00Z">
        <w:r>
          <w:rPr>
            <w:rFonts w:cstheme="minorHAnsi"/>
            <w:b/>
            <w:bCs/>
            <w:sz w:val="28"/>
            <w:szCs w:val="28"/>
          </w:rPr>
          <w:t>E</w:t>
        </w:r>
        <w:r w:rsidRPr="002516EA">
          <w:rPr>
            <w:rFonts w:cstheme="minorHAnsi"/>
            <w:b/>
            <w:bCs/>
            <w:sz w:val="28"/>
            <w:szCs w:val="28"/>
          </w:rPr>
          <w:t>xport Reports</w:t>
        </w:r>
        <w:r w:rsidRPr="002516EA">
          <w:rPr>
            <w:rFonts w:cstheme="minorHAnsi"/>
            <w:sz w:val="28"/>
            <w:szCs w:val="28"/>
          </w:rPr>
          <w:t>: Add functionality to export analysis results as PDF or Excel files for sharing or offline use.</w:t>
        </w:r>
      </w:ins>
    </w:p>
    <w:p w14:paraId="4835AB2F" w14:textId="77777777" w:rsidR="002516EA" w:rsidRPr="00D95DEB" w:rsidRDefault="002516EA" w:rsidP="00D95DEB">
      <w:pPr>
        <w:spacing w:line="276" w:lineRule="auto"/>
        <w:ind w:left="360"/>
        <w:rPr>
          <w:ins w:id="24" w:author="angadsingh4443@gmail.com" w:date="2025-07-17T21:33:00Z" w16du:dateUtc="2025-07-17T16:03:00Z"/>
          <w:rFonts w:cstheme="minorHAnsi"/>
          <w:sz w:val="28"/>
          <w:szCs w:val="28"/>
        </w:rPr>
      </w:pPr>
    </w:p>
    <w:p w14:paraId="65AE95A0" w14:textId="208A664C" w:rsidR="00D95DEB" w:rsidRPr="00D95DEB" w:rsidRDefault="00D95DEB" w:rsidP="00D95DEB">
      <w:pPr>
        <w:pStyle w:val="ListParagraph"/>
        <w:spacing w:line="276" w:lineRule="auto"/>
      </w:pPr>
    </w:p>
    <w:p w14:paraId="6EB8EF09" w14:textId="602BE98B" w:rsidR="00D95DEB" w:rsidRPr="00C12E58" w:rsidRDefault="002516EA" w:rsidP="00D95DEB">
      <w:pPr>
        <w:ind w:left="360"/>
        <w:rPr>
          <w:sz w:val="36"/>
          <w:szCs w:val="36"/>
        </w:rPr>
      </w:pPr>
      <w:ins w:id="25" w:author="angadsingh4443@gmail.com" w:date="2025-07-17T21:33:00Z" w16du:dateUtc="2025-07-17T16:03:00Z">
        <w:r>
          <w:rPr>
            <w:sz w:val="36"/>
            <w:szCs w:val="36"/>
          </w:rPr>
          <w:t xml:space="preserve">                                        Thank you</w:t>
        </w:r>
      </w:ins>
    </w:p>
    <w:p w14:paraId="2A487481" w14:textId="47B7267A" w:rsidR="00D95DEB" w:rsidRPr="00D95DEB" w:rsidRDefault="00D95DEB" w:rsidP="00D95DEB">
      <w:pPr>
        <w:rPr>
          <w:sz w:val="30"/>
          <w:szCs w:val="30"/>
        </w:rPr>
      </w:pPr>
    </w:p>
    <w:p w14:paraId="559AF456" w14:textId="77777777" w:rsidR="00D95DEB" w:rsidRPr="00D95DEB" w:rsidRDefault="00D95DEB" w:rsidP="00D95DEB">
      <w:pPr>
        <w:rPr>
          <w:sz w:val="30"/>
          <w:szCs w:val="30"/>
        </w:rPr>
      </w:pPr>
    </w:p>
    <w:p w14:paraId="551EAB43" w14:textId="2ADC0DE0" w:rsidR="00BF1867" w:rsidRDefault="00BF1867" w:rsidP="00BF1867">
      <w:pPr>
        <w:rPr>
          <w:b/>
          <w:bCs/>
          <w:sz w:val="32"/>
          <w:szCs w:val="32"/>
        </w:rPr>
      </w:pPr>
    </w:p>
    <w:p w14:paraId="12A5A73A" w14:textId="77777777" w:rsidR="009D2A9E" w:rsidRPr="00D80477" w:rsidRDefault="009D2A9E" w:rsidP="00D80477">
      <w:pPr>
        <w:pStyle w:val="ListParagraph"/>
        <w:rPr>
          <w:sz w:val="30"/>
          <w:szCs w:val="30"/>
        </w:rPr>
      </w:pPr>
    </w:p>
    <w:p w14:paraId="3CEE9F54" w14:textId="49C6383A" w:rsidR="00D80477" w:rsidRPr="00D80477" w:rsidRDefault="00D80477" w:rsidP="00D80477">
      <w:pPr>
        <w:pStyle w:val="ListParagraph"/>
        <w:rPr>
          <w:sz w:val="32"/>
          <w:szCs w:val="32"/>
        </w:rPr>
      </w:pPr>
    </w:p>
    <w:sectPr w:rsidR="00D80477" w:rsidRPr="00D80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B43D6"/>
    <w:multiLevelType w:val="multilevel"/>
    <w:tmpl w:val="47F6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FA5E64"/>
    <w:multiLevelType w:val="multilevel"/>
    <w:tmpl w:val="F436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E650B7"/>
    <w:multiLevelType w:val="hybridMultilevel"/>
    <w:tmpl w:val="666C979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37F774E"/>
    <w:multiLevelType w:val="multilevel"/>
    <w:tmpl w:val="974CB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70651C"/>
    <w:multiLevelType w:val="multilevel"/>
    <w:tmpl w:val="44561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093557"/>
    <w:multiLevelType w:val="hybridMultilevel"/>
    <w:tmpl w:val="778836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4667CD"/>
    <w:multiLevelType w:val="multilevel"/>
    <w:tmpl w:val="BF280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FD1440"/>
    <w:multiLevelType w:val="multilevel"/>
    <w:tmpl w:val="324E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040268"/>
    <w:multiLevelType w:val="hybridMultilevel"/>
    <w:tmpl w:val="E814D5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6C4E5A"/>
    <w:multiLevelType w:val="multilevel"/>
    <w:tmpl w:val="343EB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C7696C"/>
    <w:multiLevelType w:val="multilevel"/>
    <w:tmpl w:val="3B467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06A3281"/>
    <w:multiLevelType w:val="multilevel"/>
    <w:tmpl w:val="9CA61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502F0B"/>
    <w:multiLevelType w:val="multilevel"/>
    <w:tmpl w:val="D1903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9367947">
    <w:abstractNumId w:val="11"/>
  </w:num>
  <w:num w:numId="2" w16cid:durableId="1534927421">
    <w:abstractNumId w:val="5"/>
  </w:num>
  <w:num w:numId="3" w16cid:durableId="1660768447">
    <w:abstractNumId w:val="10"/>
  </w:num>
  <w:num w:numId="4" w16cid:durableId="135535660">
    <w:abstractNumId w:val="8"/>
  </w:num>
  <w:num w:numId="5" w16cid:durableId="1565532483">
    <w:abstractNumId w:val="0"/>
  </w:num>
  <w:num w:numId="6" w16cid:durableId="192160112">
    <w:abstractNumId w:val="2"/>
  </w:num>
  <w:num w:numId="7" w16cid:durableId="784617418">
    <w:abstractNumId w:val="12"/>
  </w:num>
  <w:num w:numId="8" w16cid:durableId="1153909354">
    <w:abstractNumId w:val="7"/>
  </w:num>
  <w:num w:numId="9" w16cid:durableId="406079939">
    <w:abstractNumId w:val="6"/>
  </w:num>
  <w:num w:numId="10" w16cid:durableId="1810317867">
    <w:abstractNumId w:val="1"/>
  </w:num>
  <w:num w:numId="11" w16cid:durableId="534074267">
    <w:abstractNumId w:val="4"/>
  </w:num>
  <w:num w:numId="12" w16cid:durableId="1817605072">
    <w:abstractNumId w:val="3"/>
  </w:num>
  <w:num w:numId="13" w16cid:durableId="787118037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ngadsingh4443@gmail.com">
    <w15:presenceInfo w15:providerId="Windows Live" w15:userId="175be0d1dab3a9f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E58"/>
    <w:rsid w:val="002516EA"/>
    <w:rsid w:val="00371C5E"/>
    <w:rsid w:val="00531DD6"/>
    <w:rsid w:val="00806715"/>
    <w:rsid w:val="0081508E"/>
    <w:rsid w:val="00847F3C"/>
    <w:rsid w:val="00855633"/>
    <w:rsid w:val="009A2A7B"/>
    <w:rsid w:val="009D13F6"/>
    <w:rsid w:val="009D2A9E"/>
    <w:rsid w:val="00AB6F93"/>
    <w:rsid w:val="00BF1867"/>
    <w:rsid w:val="00C12E58"/>
    <w:rsid w:val="00CB6DA8"/>
    <w:rsid w:val="00D80477"/>
    <w:rsid w:val="00D95DEB"/>
    <w:rsid w:val="00DF6C17"/>
    <w:rsid w:val="00E837D9"/>
    <w:rsid w:val="00FA4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A0CCB"/>
  <w15:chartTrackingRefBased/>
  <w15:docId w15:val="{BC0F211D-D48B-4F0E-B015-3ACDF1D3A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DEB"/>
  </w:style>
  <w:style w:type="paragraph" w:styleId="Heading1">
    <w:name w:val="heading 1"/>
    <w:basedOn w:val="Normal"/>
    <w:next w:val="Normal"/>
    <w:link w:val="Heading1Char"/>
    <w:uiPriority w:val="9"/>
    <w:qFormat/>
    <w:rsid w:val="00C12E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2E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2E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2E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2E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2E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2E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2E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2E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2E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2E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2E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2E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2E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2E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2E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2E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2E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2E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2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2E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2E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2E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2E58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C12E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2E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2E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2E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2E5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2E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2E58"/>
    <w:rPr>
      <w:color w:val="605E5C"/>
      <w:shd w:val="clear" w:color="auto" w:fill="E1DFDD"/>
    </w:rPr>
  </w:style>
  <w:style w:type="paragraph" w:customStyle="1" w:styleId="Code">
    <w:name w:val="Code"/>
    <w:basedOn w:val="ListParagraph"/>
    <w:link w:val="CodeChar"/>
    <w:qFormat/>
    <w:rsid w:val="009D2A9E"/>
    <w:pPr>
      <w:pBdr>
        <w:top w:val="single" w:sz="18" w:space="1" w:color="00B0F0"/>
        <w:left w:val="single" w:sz="18" w:space="4" w:color="00B0F0"/>
        <w:bottom w:val="single" w:sz="18" w:space="1" w:color="00B0F0"/>
        <w:right w:val="single" w:sz="18" w:space="4" w:color="00B0F0"/>
      </w:pBdr>
    </w:pPr>
    <w:rPr>
      <w:rFonts w:ascii="Courier New" w:hAnsi="Courier New"/>
      <w:sz w:val="24"/>
      <w:szCs w:val="3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D2A9E"/>
  </w:style>
  <w:style w:type="character" w:customStyle="1" w:styleId="CodeChar">
    <w:name w:val="Code Char"/>
    <w:basedOn w:val="ListParagraphChar"/>
    <w:link w:val="Code"/>
    <w:rsid w:val="009D2A9E"/>
    <w:rPr>
      <w:rFonts w:ascii="Courier New" w:hAnsi="Courier New"/>
      <w:sz w:val="24"/>
      <w:szCs w:val="30"/>
    </w:rPr>
  </w:style>
  <w:style w:type="paragraph" w:styleId="NormalWeb">
    <w:name w:val="Normal (Web)"/>
    <w:basedOn w:val="Normal"/>
    <w:uiPriority w:val="99"/>
    <w:semiHidden/>
    <w:unhideWhenUsed/>
    <w:rsid w:val="00CB6D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Revision">
    <w:name w:val="Revision"/>
    <w:hidden/>
    <w:uiPriority w:val="99"/>
    <w:semiHidden/>
    <w:rsid w:val="0085563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48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1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8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4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1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1.xlsm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Excel_Macro-Enabled_Worksheet3.xlsm"/><Relationship Id="rId17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.xlsm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10" Type="http://schemas.openxmlformats.org/officeDocument/2006/relationships/package" Target="embeddings/Microsoft_Excel_Macro-Enabled_Worksheet2.xlsm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</Pages>
  <Words>920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SUMEETH K</dc:creator>
  <cp:keywords/>
  <dc:description/>
  <cp:lastModifiedBy>angadsingh4443@gmail.com</cp:lastModifiedBy>
  <cp:revision>3</cp:revision>
  <dcterms:created xsi:type="dcterms:W3CDTF">2025-07-17T15:42:00Z</dcterms:created>
  <dcterms:modified xsi:type="dcterms:W3CDTF">2025-07-17T16:03:00Z</dcterms:modified>
</cp:coreProperties>
</file>